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67FAE51" w14:textId="5D8A3226" w:rsidR="00B10204" w:rsidRPr="00CE3079" w:rsidRDefault="00672A83" w:rsidP="00B10204">
      <w:pPr>
        <w:pStyle w:val="Heading1"/>
        <w:jc w:val="center"/>
        <w:rPr>
          <w:rFonts w:ascii="Arial" w:hAnsi="Arial" w:cs="Arial"/>
          <w:b/>
          <w:bCs/>
        </w:rPr>
      </w:pPr>
      <w:r w:rsidRPr="00672A83">
        <w:rPr>
          <w:rFonts w:ascii="Arial" w:hAnsi="Arial" w:cs="Arial"/>
          <w:b/>
          <w:bCs/>
        </w:rPr>
        <w:t xml:space="preserve">Nature Placemaking </w:t>
      </w:r>
      <w:r w:rsidR="00BD56C8">
        <w:rPr>
          <w:rFonts w:ascii="Arial" w:hAnsi="Arial" w:cs="Arial"/>
          <w:b/>
          <w:bCs/>
        </w:rPr>
        <w:t>Facilitators and</w:t>
      </w:r>
      <w:r w:rsidRPr="00672A83">
        <w:rPr>
          <w:rFonts w:ascii="Arial" w:hAnsi="Arial" w:cs="Arial"/>
          <w:b/>
          <w:bCs/>
        </w:rPr>
        <w:t xml:space="preserve"> Methods: Towards Interconnectedness with the Natural Environment and Enhanced Psychological Wellbeing in Singapore</w:t>
      </w:r>
      <w:r w:rsidR="00FC40FE" w:rsidRPr="00CE3079">
        <w:rPr>
          <w:rFonts w:ascii="Arial" w:hAnsi="Arial" w:cs="Arial"/>
          <w:b/>
          <w:bCs/>
        </w:rPr>
        <w:t>.</w:t>
      </w:r>
    </w:p>
    <w:p w14:paraId="6432C5D6" w14:textId="77777777" w:rsidR="009553D2" w:rsidRPr="00CE3079" w:rsidRDefault="009553D2" w:rsidP="00593BA0">
      <w:pPr>
        <w:rPr>
          <w:rFonts w:ascii="Arial" w:hAnsi="Arial" w:cs="Arial"/>
          <w:b/>
          <w:bCs/>
        </w:rPr>
      </w:pPr>
    </w:p>
    <w:p w14:paraId="4475FB21" w14:textId="3CA76904" w:rsidR="00593BA0" w:rsidRPr="00CE3079" w:rsidRDefault="00593BA0" w:rsidP="00593BA0">
      <w:pPr>
        <w:rPr>
          <w:rFonts w:ascii="Arial" w:hAnsi="Arial" w:cs="Arial"/>
          <w:b/>
          <w:bCs/>
          <w:vertAlign w:val="superscript"/>
          <w:lang w:val="es-CO"/>
        </w:rPr>
      </w:pPr>
      <w:r w:rsidRPr="00CE3079">
        <w:rPr>
          <w:rFonts w:ascii="Arial" w:hAnsi="Arial" w:cs="Arial"/>
          <w:b/>
          <w:bCs/>
          <w:lang w:val="es-CO"/>
        </w:rPr>
        <w:t>Diana M. Benjumea Mejia</w:t>
      </w:r>
      <w:r w:rsidRPr="00CE3079">
        <w:rPr>
          <w:rFonts w:ascii="Arial" w:hAnsi="Arial" w:cs="Arial"/>
          <w:b/>
          <w:bCs/>
          <w:vertAlign w:val="superscript"/>
          <w:lang w:val="es-CO"/>
        </w:rPr>
        <w:t>1,2</w:t>
      </w:r>
      <w:r w:rsidRPr="00CE3079">
        <w:rPr>
          <w:rFonts w:ascii="Arial" w:hAnsi="Arial" w:cs="Arial"/>
          <w:b/>
          <w:bCs/>
          <w:lang w:val="es-CO"/>
        </w:rPr>
        <w:t xml:space="preserve">, Yohei </w:t>
      </w:r>
      <w:r w:rsidR="00EC100C" w:rsidRPr="00CE3079">
        <w:rPr>
          <w:rFonts w:ascii="Arial" w:hAnsi="Arial" w:cs="Arial"/>
          <w:b/>
          <w:bCs/>
          <w:lang w:val="es-CO"/>
        </w:rPr>
        <w:t>K</w:t>
      </w:r>
      <w:r w:rsidR="008B095A" w:rsidRPr="00CE3079">
        <w:rPr>
          <w:rFonts w:ascii="Arial" w:hAnsi="Arial" w:cs="Arial"/>
          <w:b/>
          <w:bCs/>
          <w:lang w:val="es-CO"/>
        </w:rPr>
        <w:t>ato</w:t>
      </w:r>
      <w:r w:rsidR="00777805" w:rsidRPr="00CE3079">
        <w:rPr>
          <w:rFonts w:ascii="Arial" w:hAnsi="Arial" w:cs="Arial"/>
          <w:b/>
          <w:bCs/>
          <w:vertAlign w:val="superscript"/>
          <w:lang w:val="es-CO"/>
        </w:rPr>
        <w:t>3</w:t>
      </w:r>
      <w:r w:rsidRPr="00CE3079">
        <w:rPr>
          <w:rFonts w:ascii="Arial" w:hAnsi="Arial" w:cs="Arial"/>
          <w:b/>
          <w:bCs/>
          <w:lang w:val="es-CO"/>
        </w:rPr>
        <w:t xml:space="preserve">, </w:t>
      </w:r>
      <w:proofErr w:type="spellStart"/>
      <w:r w:rsidRPr="00CE3079">
        <w:rPr>
          <w:rFonts w:ascii="Arial" w:hAnsi="Arial" w:cs="Arial"/>
          <w:b/>
          <w:bCs/>
        </w:rPr>
        <w:t>Ken</w:t>
      </w:r>
      <w:r w:rsidR="00BE0A92" w:rsidRPr="00CE3079">
        <w:rPr>
          <w:rFonts w:ascii="Arial" w:hAnsi="Arial" w:cs="Arial"/>
          <w:b/>
          <w:bCs/>
        </w:rPr>
        <w:t>g</w:t>
      </w:r>
      <w:proofErr w:type="spellEnd"/>
      <w:r w:rsidRPr="00CE3079">
        <w:rPr>
          <w:rFonts w:ascii="Arial" w:hAnsi="Arial" w:cs="Arial"/>
          <w:b/>
          <w:bCs/>
        </w:rPr>
        <w:t xml:space="preserve"> Hua</w:t>
      </w:r>
      <w:r w:rsidR="002176BA" w:rsidRPr="00CE3079">
        <w:rPr>
          <w:rFonts w:ascii="Arial" w:hAnsi="Arial" w:cs="Arial"/>
          <w:b/>
          <w:bCs/>
        </w:rPr>
        <w:t xml:space="preserve"> </w:t>
      </w:r>
      <w:r w:rsidR="002176BA" w:rsidRPr="00CE3079">
        <w:rPr>
          <w:rFonts w:ascii="Arial" w:hAnsi="Arial" w:cs="Arial"/>
          <w:b/>
          <w:bCs/>
          <w:lang w:val="es-CO"/>
        </w:rPr>
        <w:t>C</w:t>
      </w:r>
      <w:r w:rsidR="008B095A" w:rsidRPr="00CE3079">
        <w:rPr>
          <w:rFonts w:ascii="Arial" w:hAnsi="Arial" w:cs="Arial"/>
          <w:b/>
          <w:bCs/>
          <w:lang w:val="es-CO"/>
        </w:rPr>
        <w:t>hong</w:t>
      </w:r>
      <w:r w:rsidRPr="00CE3079">
        <w:rPr>
          <w:rFonts w:ascii="Arial" w:hAnsi="Arial" w:cs="Arial"/>
          <w:b/>
          <w:bCs/>
          <w:vertAlign w:val="superscript"/>
        </w:rPr>
        <w:t>3</w:t>
      </w:r>
    </w:p>
    <w:p w14:paraId="7D2FFA13" w14:textId="339A903A" w:rsidR="00593BA0" w:rsidRPr="00CE3079" w:rsidRDefault="00593BA0" w:rsidP="00593BA0">
      <w:pPr>
        <w:pStyle w:val="ListParagraph"/>
        <w:numPr>
          <w:ilvl w:val="0"/>
          <w:numId w:val="20"/>
        </w:numPr>
        <w:spacing w:line="259" w:lineRule="auto"/>
        <w:jc w:val="both"/>
        <w:rPr>
          <w:rFonts w:ascii="Arial" w:hAnsi="Arial" w:cs="Arial"/>
          <w:b/>
          <w:bCs/>
          <w:sz w:val="18"/>
          <w:szCs w:val="18"/>
        </w:rPr>
      </w:pPr>
      <w:r w:rsidRPr="00CE3079">
        <w:rPr>
          <w:rFonts w:ascii="Arial" w:hAnsi="Arial" w:cs="Arial"/>
          <w:b/>
          <w:bCs/>
          <w:sz w:val="18"/>
          <w:szCs w:val="18"/>
        </w:rPr>
        <w:t>Centre for University Core, College of Lifelong and Experiential Learning, Singapore University of Social Sciences, 463 Clementi Rd, Singapore 599494, Singapore</w:t>
      </w:r>
      <w:r w:rsidR="00B60B8B" w:rsidRPr="00CE3079">
        <w:rPr>
          <w:rFonts w:ascii="Arial" w:hAnsi="Arial" w:cs="Arial"/>
          <w:b/>
          <w:bCs/>
          <w:sz w:val="18"/>
          <w:szCs w:val="18"/>
        </w:rPr>
        <w:t xml:space="preserve">. </w:t>
      </w:r>
    </w:p>
    <w:p w14:paraId="3499A9FB" w14:textId="0D2D9727" w:rsidR="00593BA0" w:rsidRPr="00CE3079" w:rsidRDefault="00593BA0" w:rsidP="00593BA0">
      <w:pPr>
        <w:pStyle w:val="ListParagraph"/>
        <w:numPr>
          <w:ilvl w:val="0"/>
          <w:numId w:val="20"/>
        </w:numPr>
        <w:spacing w:line="259" w:lineRule="auto"/>
        <w:jc w:val="both"/>
        <w:rPr>
          <w:rFonts w:ascii="Arial" w:hAnsi="Arial" w:cs="Arial"/>
          <w:b/>
          <w:bCs/>
          <w:sz w:val="18"/>
          <w:szCs w:val="18"/>
          <w:lang w:val="pl-PL"/>
        </w:rPr>
      </w:pPr>
      <w:r w:rsidRPr="00CE3079">
        <w:rPr>
          <w:rFonts w:ascii="Arial" w:hAnsi="Arial" w:cs="Arial"/>
          <w:b/>
          <w:bCs/>
          <w:sz w:val="18"/>
          <w:szCs w:val="18"/>
          <w:lang w:val="pl-PL"/>
        </w:rPr>
        <w:t>NeuroLandscape, ul.Suwalska 8/78, 03-252 Warsaw, Poland</w:t>
      </w:r>
      <w:r w:rsidR="00D3709D" w:rsidRPr="00CE3079">
        <w:rPr>
          <w:rFonts w:ascii="Arial" w:hAnsi="Arial" w:cs="Arial"/>
          <w:b/>
          <w:bCs/>
          <w:sz w:val="18"/>
          <w:szCs w:val="18"/>
          <w:lang w:val="pl-PL"/>
        </w:rPr>
        <w:t>.</w:t>
      </w:r>
    </w:p>
    <w:p w14:paraId="061ADE6D" w14:textId="290C7688" w:rsidR="00593BA0" w:rsidRPr="00CE3079" w:rsidRDefault="00C23100" w:rsidP="00593BA0">
      <w:pPr>
        <w:pStyle w:val="ListParagraph"/>
        <w:numPr>
          <w:ilvl w:val="0"/>
          <w:numId w:val="20"/>
        </w:numPr>
        <w:spacing w:line="259" w:lineRule="auto"/>
        <w:jc w:val="both"/>
        <w:rPr>
          <w:rFonts w:ascii="Arial" w:hAnsi="Arial" w:cs="Arial"/>
          <w:b/>
          <w:bCs/>
          <w:sz w:val="18"/>
          <w:szCs w:val="18"/>
        </w:rPr>
      </w:pPr>
      <w:r w:rsidRPr="00CE3079">
        <w:rPr>
          <w:rFonts w:ascii="Arial" w:hAnsi="Arial" w:cs="Arial"/>
          <w:b/>
          <w:bCs/>
          <w:sz w:val="18"/>
          <w:szCs w:val="18"/>
        </w:rPr>
        <w:t>Social Urban Research Groupe (</w:t>
      </w:r>
      <w:proofErr w:type="spellStart"/>
      <w:r w:rsidRPr="00CE3079">
        <w:rPr>
          <w:rFonts w:ascii="Arial" w:hAnsi="Arial" w:cs="Arial"/>
          <w:b/>
          <w:bCs/>
          <w:sz w:val="18"/>
          <w:szCs w:val="18"/>
        </w:rPr>
        <w:t>SURGe</w:t>
      </w:r>
      <w:proofErr w:type="spellEnd"/>
      <w:r w:rsidRPr="00CE3079">
        <w:rPr>
          <w:rFonts w:ascii="Arial" w:hAnsi="Arial" w:cs="Arial"/>
          <w:b/>
          <w:bCs/>
          <w:sz w:val="18"/>
          <w:szCs w:val="18"/>
        </w:rPr>
        <w:t xml:space="preserve">), Architecture &amp; Sustainable Design, Singapore University of Technology and Design, </w:t>
      </w:r>
      <w:r w:rsidR="00655DBC" w:rsidRPr="00CE3079">
        <w:rPr>
          <w:rFonts w:ascii="Arial" w:hAnsi="Arial" w:cs="Arial"/>
          <w:b/>
          <w:bCs/>
          <w:sz w:val="18"/>
          <w:szCs w:val="18"/>
        </w:rPr>
        <w:t xml:space="preserve">8 </w:t>
      </w:r>
      <w:proofErr w:type="spellStart"/>
      <w:r w:rsidR="00655DBC" w:rsidRPr="00CE3079">
        <w:rPr>
          <w:rFonts w:ascii="Arial" w:hAnsi="Arial" w:cs="Arial"/>
          <w:b/>
          <w:bCs/>
          <w:sz w:val="18"/>
          <w:szCs w:val="18"/>
        </w:rPr>
        <w:t>Somapah</w:t>
      </w:r>
      <w:proofErr w:type="spellEnd"/>
      <w:r w:rsidR="00655DBC" w:rsidRPr="00CE3079">
        <w:rPr>
          <w:rFonts w:ascii="Arial" w:hAnsi="Arial" w:cs="Arial"/>
          <w:b/>
          <w:bCs/>
          <w:sz w:val="18"/>
          <w:szCs w:val="18"/>
        </w:rPr>
        <w:t xml:space="preserve"> Rd, Singapore 487372</w:t>
      </w:r>
      <w:r w:rsidR="00D3709D" w:rsidRPr="00CE3079">
        <w:rPr>
          <w:rFonts w:ascii="Arial" w:hAnsi="Arial" w:cs="Arial"/>
          <w:b/>
          <w:bCs/>
          <w:sz w:val="18"/>
          <w:szCs w:val="18"/>
        </w:rPr>
        <w:t>.</w:t>
      </w:r>
      <w:r w:rsidRPr="00CE3079" w:rsidDel="00C23100">
        <w:rPr>
          <w:rFonts w:ascii="Arial" w:hAnsi="Arial" w:cs="Arial"/>
          <w:b/>
          <w:bCs/>
          <w:sz w:val="18"/>
          <w:szCs w:val="18"/>
        </w:rPr>
        <w:t xml:space="preserve"> </w:t>
      </w:r>
    </w:p>
    <w:p w14:paraId="3D7C81BC" w14:textId="42C99A5F" w:rsidR="009553D2" w:rsidRPr="00CE3079" w:rsidRDefault="002C7529" w:rsidP="00AA1DAD">
      <w:pPr>
        <w:spacing w:line="240" w:lineRule="auto"/>
        <w:jc w:val="left"/>
        <w:rPr>
          <w:rFonts w:ascii="Arial" w:hAnsi="Arial" w:cs="Arial"/>
          <w:b/>
          <w:bCs/>
        </w:rPr>
      </w:pPr>
      <w:r w:rsidRPr="00CE3079">
        <w:rPr>
          <w:rFonts w:ascii="Arial" w:hAnsi="Arial" w:cs="Arial"/>
          <w:b/>
          <w:bCs/>
        </w:rPr>
        <w:t xml:space="preserve">The data that support the findings of this study are openly available in </w:t>
      </w:r>
      <w:proofErr w:type="spellStart"/>
      <w:r w:rsidRPr="00CE3079">
        <w:rPr>
          <w:rFonts w:ascii="Arial" w:hAnsi="Arial" w:cs="Arial"/>
          <w:b/>
          <w:bCs/>
        </w:rPr>
        <w:t>figshare</w:t>
      </w:r>
      <w:proofErr w:type="spellEnd"/>
      <w:r w:rsidRPr="00CE3079">
        <w:rPr>
          <w:rFonts w:ascii="Arial" w:hAnsi="Arial" w:cs="Arial"/>
          <w:b/>
          <w:bCs/>
        </w:rPr>
        <w:t xml:space="preserve"> at, </w:t>
      </w:r>
      <w:hyperlink r:id="rId8" w:history="1">
        <w:r w:rsidR="00AA1DAD" w:rsidRPr="00CE3079">
          <w:rPr>
            <w:rStyle w:val="Hyperlink"/>
            <w:rFonts w:ascii="Arial" w:hAnsi="Arial" w:cs="Arial"/>
            <w:b/>
            <w:bCs/>
          </w:rPr>
          <w:t>https://figshare.com/articles/dataset/Nature-placemaking_at_GUI_in_Singapore_Survey_Data/14921256</w:t>
        </w:r>
      </w:hyperlink>
      <w:r w:rsidR="00AA1DAD" w:rsidRPr="00CE3079">
        <w:rPr>
          <w:rFonts w:ascii="Arial" w:hAnsi="Arial" w:cs="Arial"/>
          <w:b/>
          <w:bCs/>
        </w:rPr>
        <w:t xml:space="preserve">, </w:t>
      </w:r>
      <w:r w:rsidRPr="00CE3079">
        <w:rPr>
          <w:rFonts w:ascii="Arial" w:hAnsi="Arial" w:cs="Arial"/>
          <w:b/>
          <w:bCs/>
        </w:rPr>
        <w:t xml:space="preserve">reference number </w:t>
      </w:r>
      <w:r w:rsidR="003B3438" w:rsidRPr="00CE3079">
        <w:rPr>
          <w:rFonts w:ascii="Arial" w:hAnsi="Arial" w:cs="Arial"/>
          <w:b/>
          <w:bCs/>
        </w:rPr>
        <w:t>14921256.</w:t>
      </w:r>
    </w:p>
    <w:p w14:paraId="50BAB916" w14:textId="33891FF7" w:rsidR="00B10204" w:rsidRPr="00CE3079" w:rsidRDefault="00B10204" w:rsidP="00912DB4">
      <w:pPr>
        <w:rPr>
          <w:rFonts w:ascii="Arial" w:hAnsi="Arial" w:cs="Arial"/>
          <w:b/>
          <w:bCs/>
        </w:rPr>
      </w:pPr>
      <w:r w:rsidRPr="00CE3079">
        <w:rPr>
          <w:rFonts w:ascii="Arial" w:hAnsi="Arial" w:cs="Arial"/>
          <w:b/>
          <w:bCs/>
        </w:rPr>
        <w:t>Abstract</w:t>
      </w:r>
    </w:p>
    <w:p w14:paraId="6374557B" w14:textId="5F37BD9F" w:rsidR="00E536C3" w:rsidRDefault="00BA63ED" w:rsidP="00B10204">
      <w:pPr>
        <w:pStyle w:val="BodyText"/>
        <w:rPr>
          <w:szCs w:val="24"/>
        </w:rPr>
      </w:pPr>
      <w:commentRangeStart w:id="0"/>
      <w:r w:rsidRPr="00BA63ED">
        <w:rPr>
          <w:szCs w:val="24"/>
        </w:rPr>
        <w:t xml:space="preserve">Over the last decades Singapore has reintroduced </w:t>
      </w:r>
      <w:r w:rsidR="00557588" w:rsidRPr="00246069">
        <w:rPr>
          <w:szCs w:val="24"/>
          <w:lang w:val="en-US"/>
        </w:rPr>
        <w:t>biodiverse green spaces</w:t>
      </w:r>
      <w:r w:rsidRPr="00246069">
        <w:rPr>
          <w:sz w:val="28"/>
          <w:szCs w:val="28"/>
        </w:rPr>
        <w:t xml:space="preserve"> </w:t>
      </w:r>
      <w:r w:rsidRPr="00BA63ED">
        <w:rPr>
          <w:szCs w:val="24"/>
        </w:rPr>
        <w:t>in the city with the aim of enhancing the wellbeing of residents through nature connection. Despite the impressive urban green infrastructure</w:t>
      </w:r>
      <w:r w:rsidR="00FB77A2">
        <w:rPr>
          <w:szCs w:val="24"/>
        </w:rPr>
        <w:t xml:space="preserve"> built</w:t>
      </w:r>
      <w:r w:rsidRPr="00BA63ED">
        <w:rPr>
          <w:szCs w:val="24"/>
        </w:rPr>
        <w:t>, surges in mental health related problems have questioned the efficacy of the methods applied to reconnect citizens with the natural environment. Of interest are the NGO</w:t>
      </w:r>
      <w:r w:rsidR="00246069">
        <w:rPr>
          <w:szCs w:val="24"/>
        </w:rPr>
        <w:t xml:space="preserve"> </w:t>
      </w:r>
      <w:r w:rsidRPr="00BA63ED">
        <w:rPr>
          <w:szCs w:val="24"/>
        </w:rPr>
        <w:t xml:space="preserve">nature-placemaking programmes introducing new social-ecological values that </w:t>
      </w:r>
      <w:r w:rsidR="0093406E" w:rsidRPr="00BA63ED">
        <w:rPr>
          <w:szCs w:val="24"/>
        </w:rPr>
        <w:t>influence</w:t>
      </w:r>
      <w:r w:rsidRPr="00BA63ED">
        <w:rPr>
          <w:szCs w:val="24"/>
        </w:rPr>
        <w:t xml:space="preserve"> the sense of psychological wellbeing in the long-term. Nevertheless, since nature-placemaking is relatively a new practice, more knowledge on the methods implemented to connect residents to the natural environment, the values enacted, how facilitators impact or accelerate the process, and the necessary frequency of interaction and time of engagement is needed.</w:t>
      </w:r>
      <w:commentRangeEnd w:id="0"/>
      <w:r w:rsidR="006B7C63">
        <w:rPr>
          <w:rStyle w:val="CommentReference"/>
          <w:rFonts w:cstheme="minorBidi"/>
        </w:rPr>
        <w:commentReference w:id="0"/>
      </w:r>
      <w:r w:rsidRPr="00BA63ED">
        <w:rPr>
          <w:szCs w:val="24"/>
        </w:rPr>
        <w:t xml:space="preserve"> To explore this, we conducted an in-depth analysis on the NGO ‘The Ground-Up Initiative’ in Singapore. A sequential mixed-methods study including seven focus groups and a survey was conducted with core members and volunteers. It was found that the duration of engagement and number of programmes attended are correlated to feelings of social cohesion, sense of community, self-esteem, and self-efficacy. Additionally, the role of facilitators was found to be determinant to enable new values and meanings that promote interconnectedness with the natural environment.</w:t>
      </w:r>
      <w:r w:rsidR="00E536C3" w:rsidRPr="00E536C3">
        <w:rPr>
          <w:szCs w:val="24"/>
        </w:rPr>
        <w:t xml:space="preserve"> </w:t>
      </w:r>
    </w:p>
    <w:p w14:paraId="2A230C7D" w14:textId="6B77D4CB" w:rsidR="00B10204" w:rsidRPr="001321CA" w:rsidRDefault="00B10204" w:rsidP="00E536C3">
      <w:pPr>
        <w:pStyle w:val="BodyText"/>
        <w:ind w:firstLine="0"/>
        <w:rPr>
          <w:szCs w:val="24"/>
        </w:rPr>
      </w:pPr>
      <w:r w:rsidRPr="001321CA">
        <w:rPr>
          <w:b/>
          <w:bCs/>
          <w:szCs w:val="24"/>
        </w:rPr>
        <w:t xml:space="preserve">Keywords: </w:t>
      </w:r>
      <w:r w:rsidRPr="001321CA">
        <w:rPr>
          <w:szCs w:val="24"/>
        </w:rPr>
        <w:t xml:space="preserve">Active engagement; </w:t>
      </w:r>
      <w:r w:rsidR="005019FD" w:rsidRPr="001321CA">
        <w:rPr>
          <w:szCs w:val="24"/>
        </w:rPr>
        <w:t xml:space="preserve">Urban </w:t>
      </w:r>
      <w:r w:rsidRPr="001321CA">
        <w:rPr>
          <w:szCs w:val="24"/>
        </w:rPr>
        <w:t xml:space="preserve">greening; </w:t>
      </w:r>
      <w:r w:rsidR="005019FD" w:rsidRPr="001321CA">
        <w:rPr>
          <w:szCs w:val="24"/>
        </w:rPr>
        <w:t xml:space="preserve">Psychological </w:t>
      </w:r>
      <w:r w:rsidRPr="001321CA">
        <w:rPr>
          <w:szCs w:val="24"/>
        </w:rPr>
        <w:t xml:space="preserve">health and wellbeing; Mixed methods; </w:t>
      </w:r>
      <w:r w:rsidR="00E31EED" w:rsidRPr="001321CA">
        <w:rPr>
          <w:szCs w:val="24"/>
        </w:rPr>
        <w:t>nature values</w:t>
      </w:r>
      <w:r w:rsidRPr="001321CA">
        <w:rPr>
          <w:szCs w:val="24"/>
        </w:rPr>
        <w:t>.</w:t>
      </w:r>
    </w:p>
    <w:p w14:paraId="6726512B" w14:textId="0E8D4C74" w:rsidR="00F24681" w:rsidRDefault="00F24681" w:rsidP="00701AE2">
      <w:pPr>
        <w:pStyle w:val="Heading2"/>
      </w:pPr>
      <w:r w:rsidRPr="00CE3079">
        <w:lastRenderedPageBreak/>
        <w:t>Introduction</w:t>
      </w:r>
    </w:p>
    <w:p w14:paraId="19BC65CD" w14:textId="6AF66FE8" w:rsidR="006353DB" w:rsidRDefault="006353DB" w:rsidP="006353DB">
      <w:pPr>
        <w:rPr>
          <w:rFonts w:ascii="Arial" w:hAnsi="Arial" w:cs="Arial"/>
          <w:lang w:val="en-US"/>
        </w:rPr>
      </w:pPr>
      <w:r>
        <w:rPr>
          <w:rFonts w:ascii="Arial" w:hAnsi="Arial" w:cs="Arial"/>
          <w:lang w:val="en-US"/>
        </w:rPr>
        <w:t xml:space="preserve">Decades of </w:t>
      </w:r>
      <w:r w:rsidR="00514995">
        <w:rPr>
          <w:rFonts w:ascii="Arial" w:hAnsi="Arial" w:cs="Arial"/>
          <w:lang w:val="en-US"/>
        </w:rPr>
        <w:t>exploit</w:t>
      </w:r>
      <w:r>
        <w:rPr>
          <w:rFonts w:ascii="Arial" w:hAnsi="Arial" w:cs="Arial"/>
          <w:lang w:val="en-US"/>
        </w:rPr>
        <w:t xml:space="preserve"> perpetrated to the natural environment have led contemporary societies at the edge of a ‘chaos point’ in which two pathways are envisioned: an imminent environmental global collapse or the opportunity for global renewal (</w:t>
      </w:r>
      <w:r w:rsidRPr="00573D2A">
        <w:rPr>
          <w:rFonts w:ascii="Arial" w:hAnsi="Arial" w:cs="Arial"/>
          <w:color w:val="0000FF"/>
          <w:lang w:val="en-US"/>
        </w:rPr>
        <w:t>Laszlo, 2014</w:t>
      </w:r>
      <w:r>
        <w:rPr>
          <w:rFonts w:ascii="Arial" w:hAnsi="Arial" w:cs="Arial"/>
          <w:lang w:val="en-US"/>
        </w:rPr>
        <w:t>). To avoid the former, the plea echoing across all sectors is to introduce changes and alternatives to development that also reform the current value system of the natural environment as a commodity (</w:t>
      </w:r>
      <w:r w:rsidRPr="005C4B88">
        <w:rPr>
          <w:rFonts w:ascii="Arial" w:hAnsi="Arial" w:cs="Arial"/>
          <w:color w:val="0000FF"/>
          <w:lang w:val="en-US"/>
        </w:rPr>
        <w:t>Bakker, 2010</w:t>
      </w:r>
      <w:r>
        <w:rPr>
          <w:rFonts w:ascii="Arial" w:hAnsi="Arial" w:cs="Arial"/>
          <w:color w:val="0000FF"/>
          <w:lang w:val="en-US"/>
        </w:rPr>
        <w:t>; Norton, 2015</w:t>
      </w:r>
      <w:r>
        <w:rPr>
          <w:rFonts w:ascii="Arial" w:hAnsi="Arial" w:cs="Arial"/>
          <w:lang w:val="en-US"/>
        </w:rPr>
        <w:t>). This shift in values could also restore the fragile relationship between the natural environment and the people residing in highly urbanized cities who often might have restricted access to biodiverse urban green spaces (</w:t>
      </w:r>
      <w:r w:rsidRPr="00DD49D2">
        <w:rPr>
          <w:rFonts w:ascii="Arial" w:hAnsi="Arial" w:cs="Arial"/>
          <w:color w:val="0000FF"/>
          <w:lang w:val="en-US"/>
        </w:rPr>
        <w:t>Nasr, 1990</w:t>
      </w:r>
      <w:r>
        <w:rPr>
          <w:rFonts w:ascii="Arial" w:hAnsi="Arial" w:cs="Arial"/>
          <w:lang w:val="en-US"/>
        </w:rPr>
        <w:t xml:space="preserve">). Noteworthy are the efforts to restore the human connection to the natural environment by increasing the access to urban green infrastructure which have been influenced by research in the fields of biophilia, social ecology systems and others </w:t>
      </w:r>
      <w:r w:rsidRPr="00884015">
        <w:rPr>
          <w:rFonts w:ascii="Arial" w:hAnsi="Arial" w:cs="Arial"/>
          <w:lang w:val="en-US"/>
        </w:rPr>
        <w:t>(</w:t>
      </w:r>
      <w:r w:rsidRPr="00884015">
        <w:rPr>
          <w:rFonts w:ascii="Arial" w:hAnsi="Arial" w:cs="Arial"/>
          <w:color w:val="0000FF"/>
          <w:lang w:val="en-US"/>
        </w:rPr>
        <w:t>Tidball, 2012</w:t>
      </w:r>
      <w:r>
        <w:rPr>
          <w:rFonts w:ascii="Arial" w:hAnsi="Arial" w:cs="Arial"/>
          <w:lang w:val="en-US"/>
        </w:rPr>
        <w:t xml:space="preserve"> (</w:t>
      </w:r>
      <w:r w:rsidRPr="00A85BED">
        <w:rPr>
          <w:rFonts w:ascii="Arial" w:hAnsi="Arial" w:cs="Arial"/>
          <w:color w:val="FF0000"/>
          <w:lang w:val="en-US"/>
        </w:rPr>
        <w:t>others</w:t>
      </w:r>
      <w:r>
        <w:rPr>
          <w:rFonts w:ascii="Arial" w:hAnsi="Arial" w:cs="Arial"/>
          <w:lang w:val="en-US"/>
        </w:rPr>
        <w:t>)</w:t>
      </w:r>
      <w:r w:rsidRPr="00884015">
        <w:rPr>
          <w:rFonts w:ascii="Arial" w:hAnsi="Arial" w:cs="Arial"/>
          <w:lang w:val="en-US"/>
        </w:rPr>
        <w:t>)</w:t>
      </w:r>
      <w:r>
        <w:rPr>
          <w:rFonts w:ascii="Arial" w:hAnsi="Arial" w:cs="Arial"/>
          <w:lang w:val="en-US"/>
        </w:rPr>
        <w:t xml:space="preserve">. A remarkable example of this can be found in the city-state of Singapore where urban policies have been introduced to increase the number of accessible urban green </w:t>
      </w:r>
      <w:r w:rsidRPr="00DF0388">
        <w:rPr>
          <w:rFonts w:ascii="Arial" w:hAnsi="Arial" w:cs="Arial"/>
          <w:lang w:val="en-US"/>
        </w:rPr>
        <w:t>infrastructure today quantified in an extensive green network of connected parks and natural reserves that protect primary and secondary rainforests (</w:t>
      </w:r>
      <w:r w:rsidRPr="00DF0388">
        <w:rPr>
          <w:rFonts w:ascii="Arial" w:hAnsi="Arial" w:cs="Arial"/>
          <w:color w:val="0000FF"/>
          <w:lang w:val="en-US"/>
        </w:rPr>
        <w:t>Tan et al., 2013</w:t>
      </w:r>
      <w:r w:rsidRPr="00DF0388">
        <w:rPr>
          <w:rFonts w:ascii="Arial" w:hAnsi="Arial" w:cs="Arial"/>
          <w:lang w:val="en-US"/>
        </w:rPr>
        <w:t xml:space="preserve">). </w:t>
      </w:r>
      <w:r>
        <w:rPr>
          <w:rFonts w:ascii="Arial" w:hAnsi="Arial" w:cs="Arial"/>
          <w:lang w:val="en-US"/>
        </w:rPr>
        <w:t>The urban green infrastructure agenda in Singapore is threefold: 1) to introduce a new paradigm of sustainability with nature in the city; 2) to promote health and wellbeing of citizens through the exposure to natural environments; and 3) to increase inclusivity to urban green spaces across the population (</w:t>
      </w:r>
      <w:r w:rsidR="00A64428" w:rsidRPr="00A64428">
        <w:rPr>
          <w:rFonts w:ascii="Arial" w:hAnsi="Arial" w:cs="Arial"/>
          <w:lang w:val="en-US"/>
        </w:rPr>
        <w:t>Singapore Green Plan</w:t>
      </w:r>
      <w:r w:rsidR="000A39BB">
        <w:rPr>
          <w:rFonts w:ascii="Arial" w:hAnsi="Arial" w:cs="Arial"/>
          <w:lang w:val="en-US"/>
        </w:rPr>
        <w:t xml:space="preserve"> 2030</w:t>
      </w:r>
      <w:r>
        <w:rPr>
          <w:rFonts w:ascii="Arial" w:hAnsi="Arial" w:cs="Arial"/>
          <w:lang w:val="en-US"/>
        </w:rPr>
        <w:t xml:space="preserve">). </w:t>
      </w:r>
    </w:p>
    <w:p w14:paraId="4A4C4ABF" w14:textId="68A03170" w:rsidR="00413EF8" w:rsidRDefault="00413EF8" w:rsidP="00413EF8">
      <w:pPr>
        <w:rPr>
          <w:rFonts w:ascii="Arial" w:hAnsi="Arial" w:cs="Arial"/>
          <w:lang w:val="en-US"/>
        </w:rPr>
      </w:pPr>
      <w:commentRangeStart w:id="1"/>
      <w:r>
        <w:rPr>
          <w:rFonts w:ascii="Arial" w:hAnsi="Arial" w:cs="Arial"/>
          <w:lang w:val="en-US"/>
        </w:rPr>
        <w:t>Interestingly</w:t>
      </w:r>
      <w:commentRangeEnd w:id="1"/>
      <w:r w:rsidR="006353DB">
        <w:rPr>
          <w:rStyle w:val="CommentReference"/>
        </w:rPr>
        <w:commentReference w:id="1"/>
      </w:r>
      <w:r>
        <w:rPr>
          <w:rFonts w:ascii="Arial" w:hAnsi="Arial" w:cs="Arial"/>
          <w:lang w:val="en-US"/>
        </w:rPr>
        <w:t>, increasing the number of and enhancing access to urban green spaces to help improving the health and wellbeing of citizens is not having the desired effects as indicated by recent studies. By 2019, nearly 80% of Singaporean residents reported to suffer from</w:t>
      </w:r>
      <w:r w:rsidRPr="00DF0388">
        <w:rPr>
          <w:rFonts w:ascii="Arial" w:hAnsi="Arial" w:cs="Arial"/>
          <w:lang w:val="en-US"/>
        </w:rPr>
        <w:t xml:space="preserve"> depression or anxiety disorders</w:t>
      </w:r>
      <w:r>
        <w:rPr>
          <w:rFonts w:ascii="Arial" w:hAnsi="Arial" w:cs="Arial"/>
          <w:lang w:val="en-US"/>
        </w:rPr>
        <w:t xml:space="preserve"> </w:t>
      </w:r>
      <w:r w:rsidRPr="00DF0388">
        <w:rPr>
          <w:rFonts w:ascii="Arial" w:hAnsi="Arial" w:cs="Arial"/>
          <w:lang w:val="en-US"/>
        </w:rPr>
        <w:t>(</w:t>
      </w:r>
      <w:r w:rsidRPr="00DF0388">
        <w:rPr>
          <w:rFonts w:ascii="Arial" w:hAnsi="Arial" w:cs="Arial"/>
          <w:color w:val="0000FF"/>
          <w:lang w:val="en-US"/>
        </w:rPr>
        <w:t>Subramaniam et al., 2019</w:t>
      </w:r>
      <w:r>
        <w:rPr>
          <w:rFonts w:ascii="Arial" w:hAnsi="Arial" w:cs="Arial"/>
          <w:color w:val="0000FF"/>
          <w:lang w:val="en-US"/>
        </w:rPr>
        <w:t>)</w:t>
      </w:r>
      <w:r>
        <w:rPr>
          <w:rFonts w:ascii="Arial" w:hAnsi="Arial" w:cs="Arial"/>
          <w:lang w:val="en-US"/>
        </w:rPr>
        <w:t xml:space="preserve">, situation that has since been exacerbated by the </w:t>
      </w:r>
      <w:r w:rsidRPr="00DF0388">
        <w:rPr>
          <w:rFonts w:ascii="Arial" w:hAnsi="Arial" w:cs="Arial"/>
          <w:lang w:val="en-US"/>
        </w:rPr>
        <w:t xml:space="preserve">Covid-19 pandemic </w:t>
      </w:r>
      <w:r>
        <w:rPr>
          <w:rFonts w:ascii="Arial" w:hAnsi="Arial" w:cs="Arial"/>
          <w:color w:val="0000FF"/>
          <w:lang w:val="en-US"/>
        </w:rPr>
        <w:t>(</w:t>
      </w:r>
      <w:r w:rsidRPr="00DF0388">
        <w:rPr>
          <w:rFonts w:ascii="Arial" w:hAnsi="Arial" w:cs="Arial"/>
          <w:color w:val="0000FF"/>
          <w:lang w:val="en-US"/>
        </w:rPr>
        <w:t>Teo, 2020</w:t>
      </w:r>
      <w:r w:rsidRPr="00DF0388">
        <w:rPr>
          <w:rFonts w:ascii="Arial" w:hAnsi="Arial" w:cs="Arial"/>
          <w:lang w:val="en-US"/>
        </w:rPr>
        <w:t>).</w:t>
      </w:r>
      <w:r>
        <w:rPr>
          <w:rFonts w:ascii="Arial" w:hAnsi="Arial" w:cs="Arial"/>
          <w:lang w:val="en-US"/>
        </w:rPr>
        <w:t xml:space="preserve"> Considering the current scenario, </w:t>
      </w:r>
      <w:r>
        <w:rPr>
          <w:rFonts w:ascii="Arial" w:hAnsi="Arial" w:cs="Arial"/>
        </w:rPr>
        <w:t>we argue that</w:t>
      </w:r>
      <w:r>
        <w:rPr>
          <w:rFonts w:ascii="Arial" w:hAnsi="Arial" w:cs="Arial"/>
          <w:lang w:val="en-US"/>
        </w:rPr>
        <w:t xml:space="preserve"> increasing the number of urban green spaces in Singapore might not be sufficient to enhance the health and wellbeing benefits brought by natural environments exposure (</w:t>
      </w:r>
      <w:proofErr w:type="spellStart"/>
      <w:r w:rsidRPr="00CE3079">
        <w:rPr>
          <w:rFonts w:ascii="Arial" w:hAnsi="Arial" w:cs="Arial"/>
          <w:color w:val="3333FF"/>
        </w:rPr>
        <w:t>Parosns</w:t>
      </w:r>
      <w:proofErr w:type="spellEnd"/>
      <w:r w:rsidRPr="00CE3079">
        <w:rPr>
          <w:rFonts w:ascii="Arial" w:hAnsi="Arial" w:cs="Arial"/>
          <w:color w:val="3333FF"/>
        </w:rPr>
        <w:t>, 1991</w:t>
      </w:r>
      <w:r>
        <w:rPr>
          <w:rFonts w:ascii="Arial" w:hAnsi="Arial" w:cs="Arial"/>
          <w:color w:val="3333FF"/>
        </w:rPr>
        <w:t xml:space="preserve">; </w:t>
      </w:r>
      <w:r w:rsidRPr="00CE3079">
        <w:rPr>
          <w:rFonts w:ascii="Arial" w:hAnsi="Arial" w:cs="Arial"/>
          <w:color w:val="3333FF"/>
        </w:rPr>
        <w:t>Kaplan, 1995</w:t>
      </w:r>
      <w:r>
        <w:rPr>
          <w:rFonts w:ascii="Arial" w:hAnsi="Arial" w:cs="Arial"/>
          <w:color w:val="3333FF"/>
        </w:rPr>
        <w:t xml:space="preserve">; </w:t>
      </w:r>
      <w:proofErr w:type="spellStart"/>
      <w:r w:rsidRPr="00CE3079">
        <w:rPr>
          <w:rFonts w:ascii="Arial" w:hAnsi="Arial" w:cs="Arial"/>
          <w:color w:val="3333FF"/>
        </w:rPr>
        <w:t>Berto</w:t>
      </w:r>
      <w:proofErr w:type="spellEnd"/>
      <w:r w:rsidRPr="00CE3079">
        <w:rPr>
          <w:rFonts w:ascii="Arial" w:hAnsi="Arial" w:cs="Arial"/>
          <w:color w:val="3333FF"/>
        </w:rPr>
        <w:t>, 2014</w:t>
      </w:r>
      <w:r>
        <w:rPr>
          <w:rFonts w:ascii="Arial" w:hAnsi="Arial" w:cs="Arial"/>
          <w:color w:val="3333FF"/>
        </w:rPr>
        <w:t xml:space="preserve">) </w:t>
      </w:r>
      <w:r w:rsidRPr="001A6834">
        <w:rPr>
          <w:rFonts w:ascii="Arial" w:hAnsi="Arial" w:cs="Arial"/>
        </w:rPr>
        <w:t>etc.)</w:t>
      </w:r>
      <w:r>
        <w:rPr>
          <w:rFonts w:ascii="Arial" w:hAnsi="Arial" w:cs="Arial"/>
          <w:color w:val="3333FF"/>
        </w:rPr>
        <w:t xml:space="preserve">. </w:t>
      </w:r>
      <w:r w:rsidRPr="00B2521D">
        <w:rPr>
          <w:rFonts w:ascii="Arial" w:hAnsi="Arial" w:cs="Arial"/>
        </w:rPr>
        <w:t xml:space="preserve">Furthermore, we </w:t>
      </w:r>
      <w:r>
        <w:rPr>
          <w:rFonts w:ascii="Arial" w:hAnsi="Arial" w:cs="Arial"/>
        </w:rPr>
        <w:t xml:space="preserve">concord with previous studies on nature connectedness arguing that moving beyond a superficial contact with nature and promoting a closer identification and interconnectedness with nature is necessary to bring the benefits of being exposed and connected to the natural environment </w:t>
      </w:r>
      <w:r w:rsidRPr="003B4857">
        <w:rPr>
          <w:rFonts w:ascii="Arial" w:hAnsi="Arial" w:cs="Arial"/>
          <w:lang w:val="en-US"/>
        </w:rPr>
        <w:t>(</w:t>
      </w:r>
      <w:r w:rsidRPr="003B4857">
        <w:rPr>
          <w:rFonts w:ascii="Arial" w:hAnsi="Arial" w:cs="Arial"/>
          <w:color w:val="0000FF"/>
          <w:lang w:val="en-US"/>
        </w:rPr>
        <w:t xml:space="preserve">Lumber </w:t>
      </w:r>
      <w:r w:rsidRPr="003B4857">
        <w:rPr>
          <w:rFonts w:ascii="Arial" w:hAnsi="Arial" w:cs="Arial"/>
          <w:color w:val="0000FF"/>
          <w:lang w:val="en-US"/>
        </w:rPr>
        <w:lastRenderedPageBreak/>
        <w:t>et al., 2017</w:t>
      </w:r>
      <w:r w:rsidRPr="003B4857">
        <w:rPr>
          <w:rFonts w:ascii="Arial" w:hAnsi="Arial" w:cs="Arial"/>
          <w:lang w:val="en-US"/>
        </w:rPr>
        <w:t>)</w:t>
      </w:r>
      <w:r>
        <w:rPr>
          <w:rFonts w:ascii="Arial" w:hAnsi="Arial" w:cs="Arial"/>
          <w:lang w:val="en-US"/>
        </w:rPr>
        <w:t>. Scholars assert that this problem is linked to the values system of nature that introduce an anthropocentric and extractive view of nature ‘rather than depending on and entangled with, the environment (</w:t>
      </w:r>
      <w:r w:rsidRPr="00F300B6">
        <w:rPr>
          <w:rFonts w:ascii="Arial" w:hAnsi="Arial" w:cs="Arial"/>
          <w:color w:val="0000FF"/>
          <w:lang w:val="en-US"/>
        </w:rPr>
        <w:t>Neo &amp; Schneider-</w:t>
      </w:r>
      <w:proofErr w:type="spellStart"/>
      <w:r w:rsidRPr="00F300B6">
        <w:rPr>
          <w:rFonts w:ascii="Arial" w:hAnsi="Arial" w:cs="Arial"/>
          <w:color w:val="0000FF"/>
          <w:lang w:val="en-US"/>
        </w:rPr>
        <w:t>Mayerson</w:t>
      </w:r>
      <w:proofErr w:type="spellEnd"/>
      <w:r w:rsidRPr="00F300B6">
        <w:rPr>
          <w:rFonts w:ascii="Arial" w:hAnsi="Arial" w:cs="Arial"/>
          <w:color w:val="0000FF"/>
          <w:lang w:val="en-US"/>
        </w:rPr>
        <w:t>, 2021</w:t>
      </w:r>
      <w:r w:rsidRPr="00A37681">
        <w:rPr>
          <w:rFonts w:ascii="Arial" w:hAnsi="Arial" w:cs="Arial"/>
          <w:lang w:val="en-US"/>
        </w:rPr>
        <w:t>)</w:t>
      </w:r>
      <w:r>
        <w:rPr>
          <w:rFonts w:ascii="Arial" w:hAnsi="Arial" w:cs="Arial"/>
          <w:lang w:val="en-US"/>
        </w:rPr>
        <w:t>.</w:t>
      </w:r>
    </w:p>
    <w:p w14:paraId="2159350B" w14:textId="1E222AF2" w:rsidR="00A52774" w:rsidRDefault="00A52774" w:rsidP="00A52774">
      <w:pPr>
        <w:rPr>
          <w:rFonts w:ascii="Arial" w:hAnsi="Arial" w:cs="Arial"/>
          <w:lang w:val="en-US"/>
        </w:rPr>
      </w:pPr>
      <w:r>
        <w:rPr>
          <w:rFonts w:ascii="Arial" w:hAnsi="Arial" w:cs="Arial"/>
          <w:lang w:val="en-US"/>
        </w:rPr>
        <w:t xml:space="preserve">Nevertheless, the discussion of the intrinsic value of nature as living and sentient organism is often considered an </w:t>
      </w:r>
      <w:r w:rsidRPr="005E7D06">
        <w:rPr>
          <w:rFonts w:ascii="Arial" w:hAnsi="Arial" w:cs="Arial"/>
          <w:lang w:val="en-US"/>
        </w:rPr>
        <w:t xml:space="preserve">esoteric topic </w:t>
      </w:r>
      <w:r>
        <w:rPr>
          <w:rFonts w:ascii="Arial" w:hAnsi="Arial" w:cs="Arial"/>
          <w:lang w:val="en-US"/>
        </w:rPr>
        <w:t xml:space="preserve">mostly </w:t>
      </w:r>
      <w:r w:rsidRPr="005E7D06">
        <w:rPr>
          <w:rFonts w:ascii="Arial" w:hAnsi="Arial" w:cs="Arial"/>
          <w:lang w:val="en-US"/>
        </w:rPr>
        <w:t>discussed in spiritual ecology scholarship (</w:t>
      </w:r>
      <w:r w:rsidRPr="005E7D06">
        <w:rPr>
          <w:rFonts w:ascii="Arial" w:hAnsi="Arial" w:cs="Arial"/>
          <w:color w:val="0000FF"/>
          <w:lang w:val="en-US"/>
        </w:rPr>
        <w:t>Nasr, 1990</w:t>
      </w:r>
      <w:r>
        <w:rPr>
          <w:rFonts w:ascii="Arial" w:hAnsi="Arial" w:cs="Arial"/>
          <w:color w:val="0000FF"/>
          <w:lang w:val="en-US"/>
        </w:rPr>
        <w:t>;</w:t>
      </w:r>
      <w:r w:rsidRPr="006B72B6">
        <w:t xml:space="preserve"> </w:t>
      </w:r>
      <w:proofErr w:type="spellStart"/>
      <w:r w:rsidRPr="006B72B6">
        <w:rPr>
          <w:rFonts w:ascii="Arial" w:hAnsi="Arial" w:cs="Arial"/>
          <w:color w:val="0000FF"/>
          <w:lang w:val="en-US"/>
        </w:rPr>
        <w:t>Becci</w:t>
      </w:r>
      <w:proofErr w:type="spellEnd"/>
      <w:r w:rsidRPr="006B72B6">
        <w:rPr>
          <w:rFonts w:ascii="Arial" w:hAnsi="Arial" w:cs="Arial"/>
          <w:color w:val="0000FF"/>
          <w:lang w:val="en-US"/>
        </w:rPr>
        <w:t xml:space="preserve"> et al., 2021</w:t>
      </w:r>
      <w:r w:rsidRPr="00B62DF4">
        <w:rPr>
          <w:rFonts w:ascii="Arial" w:hAnsi="Arial" w:cs="Arial"/>
          <w:lang w:val="en-US"/>
        </w:rPr>
        <w:fldChar w:fldCharType="begin"/>
      </w:r>
      <w:r>
        <w:rPr>
          <w:rFonts w:ascii="Arial" w:hAnsi="Arial" w:cs="Arial"/>
          <w:lang w:val="en-US"/>
        </w:rPr>
        <w:instrText xml:space="preserve"> ADDIN ZOTERO_ITEM CSL_CITATION {"citationID":"4kpl8rc7","properties":{"formattedCitation":"(Becci et al., 2021)","plainCitation":"(Becci et al., 2021)","dontUpdate":true,"noteIndex":0},"citationItems":[{"id":285,"uris":["http://zotero.org/users/2498211/items/WIBN9MNC"],"uri":["http://zotero.org/users/2498211/items/WIBN9MNC"],"itemData":{"id":285,"type":"article-journal","abstract":".","container-title":"Journal for the Study of Religion, Nature and Culture","DOI":"10.1558/jsrnc.40155","ISSN":"1749-4915","issue":"3","language":"en","page":"287-296","source":"journal.equinoxpub.com","title":"Special Issue Introduction: Toward a ‘Spiritualization’ of Ecology? Sociological Perspectives from Francophone Contexts","title-short":"Special Issue Introduction","volume":"15","author":[{"family":"Becci","given":"Irene"},{"family":"Grandjean","given":"Alexandre"},{"family":"Monnot","given":"Christophe"},{"family":"Okoekpen","given":"Salomé"}],"issued":{"date-parts":[["2021",11,8]]}}}],"schema":"https://github.com/citation-style-language/schema/raw/master/csl-citation.json"} </w:instrText>
      </w:r>
      <w:r w:rsidR="009D7B17">
        <w:rPr>
          <w:rFonts w:ascii="Arial" w:hAnsi="Arial" w:cs="Arial"/>
          <w:lang w:val="en-US"/>
        </w:rPr>
        <w:fldChar w:fldCharType="separate"/>
      </w:r>
      <w:r w:rsidRPr="00B62DF4">
        <w:rPr>
          <w:rFonts w:ascii="Arial" w:hAnsi="Arial" w:cs="Arial"/>
          <w:lang w:val="en-US"/>
        </w:rPr>
        <w:fldChar w:fldCharType="end"/>
      </w:r>
      <w:r w:rsidRPr="00B62DF4">
        <w:rPr>
          <w:rFonts w:ascii="Arial" w:hAnsi="Arial" w:cs="Arial"/>
          <w:lang w:val="en-US"/>
        </w:rPr>
        <w:t>)</w:t>
      </w:r>
      <w:r>
        <w:rPr>
          <w:rFonts w:ascii="Arial" w:hAnsi="Arial" w:cs="Arial"/>
          <w:lang w:val="en-US"/>
        </w:rPr>
        <w:t>.</w:t>
      </w:r>
      <w:r w:rsidRPr="00B62DF4">
        <w:rPr>
          <w:rFonts w:ascii="Arial" w:hAnsi="Arial" w:cs="Arial"/>
          <w:lang w:val="en-US"/>
        </w:rPr>
        <w:t xml:space="preserve"> </w:t>
      </w:r>
      <w:r>
        <w:rPr>
          <w:rFonts w:ascii="Arial" w:hAnsi="Arial" w:cs="Arial"/>
          <w:lang w:val="en-US"/>
        </w:rPr>
        <w:t>Yet</w:t>
      </w:r>
      <w:r w:rsidRPr="00C516C1">
        <w:rPr>
          <w:rFonts w:ascii="Arial" w:hAnsi="Arial" w:cs="Arial"/>
          <w:lang w:val="en-US"/>
        </w:rPr>
        <w:t>, recent developments in social sciences and humanities suggest an increased awareness on the significance and meanings of biodiversity for those that interact with it</w:t>
      </w:r>
      <w:r>
        <w:rPr>
          <w:rFonts w:ascii="Arial" w:hAnsi="Arial" w:cs="Arial"/>
          <w:lang w:val="en-US"/>
        </w:rPr>
        <w:t xml:space="preserve"> </w:t>
      </w:r>
      <w:r w:rsidRPr="00796D3B">
        <w:rPr>
          <w:rFonts w:ascii="Arial" w:hAnsi="Arial" w:cs="Arial"/>
          <w:lang w:val="en-US"/>
        </w:rPr>
        <w:t>(</w:t>
      </w:r>
      <w:proofErr w:type="spellStart"/>
      <w:r w:rsidRPr="00796D3B">
        <w:rPr>
          <w:rFonts w:ascii="Arial" w:hAnsi="Arial" w:cs="Arial"/>
          <w:color w:val="0000FF"/>
          <w:lang w:val="en-US"/>
        </w:rPr>
        <w:t>Jetzkowitz</w:t>
      </w:r>
      <w:proofErr w:type="spellEnd"/>
      <w:r w:rsidRPr="00796D3B">
        <w:rPr>
          <w:rFonts w:ascii="Arial" w:hAnsi="Arial" w:cs="Arial"/>
          <w:color w:val="0000FF"/>
          <w:lang w:val="en-US"/>
        </w:rPr>
        <w:t xml:space="preserve"> et al., 2018</w:t>
      </w:r>
      <w:r w:rsidRPr="00796D3B">
        <w:rPr>
          <w:rFonts w:ascii="Arial" w:hAnsi="Arial" w:cs="Arial"/>
          <w:lang w:val="en-US"/>
        </w:rPr>
        <w:t>)</w:t>
      </w:r>
      <w:r w:rsidRPr="00C516C1">
        <w:rPr>
          <w:rFonts w:ascii="Arial" w:hAnsi="Arial" w:cs="Arial"/>
          <w:lang w:val="en-US"/>
        </w:rPr>
        <w:t xml:space="preserve">. </w:t>
      </w:r>
      <w:r>
        <w:rPr>
          <w:rFonts w:ascii="Arial" w:hAnsi="Arial" w:cs="Arial"/>
          <w:lang w:val="en-US"/>
        </w:rPr>
        <w:t xml:space="preserve">This could lead to interconnectedness and self-identification with non-human life, which in turn could awake a human sensitivity as part of nature </w:t>
      </w:r>
      <w:r w:rsidRPr="003B4857">
        <w:rPr>
          <w:rFonts w:ascii="Arial" w:hAnsi="Arial" w:cs="Arial"/>
          <w:lang w:val="en-US"/>
        </w:rPr>
        <w:t>(</w:t>
      </w:r>
      <w:r w:rsidRPr="003B4857">
        <w:rPr>
          <w:rFonts w:ascii="Arial" w:hAnsi="Arial" w:cs="Arial"/>
          <w:color w:val="0000FF"/>
          <w:lang w:val="en-US"/>
        </w:rPr>
        <w:t>Lumber et al., 2017</w:t>
      </w:r>
      <w:r w:rsidRPr="003B4857">
        <w:rPr>
          <w:rFonts w:ascii="Arial" w:hAnsi="Arial" w:cs="Arial"/>
          <w:lang w:val="en-US"/>
        </w:rPr>
        <w:t>)</w:t>
      </w:r>
      <w:r w:rsidRPr="00D709F3">
        <w:rPr>
          <w:rFonts w:ascii="Arial" w:hAnsi="Arial" w:cs="Arial"/>
        </w:rPr>
        <w:t>.</w:t>
      </w:r>
      <w:r>
        <w:rPr>
          <w:rFonts w:ascii="Arial" w:hAnsi="Arial" w:cs="Arial"/>
          <w:color w:val="0000FF"/>
        </w:rPr>
        <w:t xml:space="preserve"> </w:t>
      </w:r>
      <w:r w:rsidRPr="00C516C1">
        <w:rPr>
          <w:rFonts w:ascii="Arial" w:hAnsi="Arial" w:cs="Arial"/>
          <w:lang w:val="en-US"/>
        </w:rPr>
        <w:t>Although from this perspective, the value of nature comes from an anthropocentric view</w:t>
      </w:r>
      <w:r>
        <w:rPr>
          <w:rFonts w:ascii="Arial" w:hAnsi="Arial" w:cs="Arial"/>
          <w:lang w:val="en-US"/>
        </w:rPr>
        <w:t>,</w:t>
      </w:r>
      <w:r w:rsidRPr="00C516C1">
        <w:rPr>
          <w:rFonts w:ascii="Arial" w:hAnsi="Arial" w:cs="Arial"/>
          <w:lang w:val="en-US"/>
        </w:rPr>
        <w:t xml:space="preserve"> it introduces an alternative to promote a sense of agency with </w:t>
      </w:r>
      <w:r>
        <w:rPr>
          <w:rFonts w:ascii="Arial" w:hAnsi="Arial" w:cs="Arial"/>
          <w:lang w:val="en-US"/>
        </w:rPr>
        <w:t xml:space="preserve">the </w:t>
      </w:r>
      <w:r w:rsidRPr="00C516C1">
        <w:rPr>
          <w:rFonts w:ascii="Arial" w:hAnsi="Arial" w:cs="Arial"/>
          <w:lang w:val="en-US"/>
        </w:rPr>
        <w:t xml:space="preserve">natural environment and the opportunity to </w:t>
      </w:r>
      <w:r>
        <w:rPr>
          <w:rFonts w:ascii="Arial" w:hAnsi="Arial" w:cs="Arial"/>
          <w:lang w:val="en-US"/>
        </w:rPr>
        <w:t>recognize, attribute</w:t>
      </w:r>
      <w:r w:rsidRPr="00C516C1">
        <w:rPr>
          <w:rFonts w:ascii="Arial" w:hAnsi="Arial" w:cs="Arial"/>
          <w:lang w:val="en-US"/>
        </w:rPr>
        <w:t xml:space="preserve"> meaning to those experiences</w:t>
      </w:r>
      <w:r>
        <w:rPr>
          <w:rFonts w:ascii="Arial" w:hAnsi="Arial" w:cs="Arial"/>
          <w:lang w:val="en-US"/>
        </w:rPr>
        <w:t xml:space="preserve"> </w:t>
      </w:r>
      <w:r w:rsidRPr="00CE60A8">
        <w:rPr>
          <w:rFonts w:ascii="Arial" w:hAnsi="Arial" w:cs="Arial"/>
          <w:lang w:val="en-US"/>
        </w:rPr>
        <w:t>(</w:t>
      </w:r>
      <w:proofErr w:type="spellStart"/>
      <w:r w:rsidRPr="00CE60A8">
        <w:rPr>
          <w:rFonts w:ascii="Arial" w:hAnsi="Arial" w:cs="Arial"/>
          <w:color w:val="0000FF"/>
          <w:lang w:val="en-US"/>
        </w:rPr>
        <w:t>Thorén</w:t>
      </w:r>
      <w:proofErr w:type="spellEnd"/>
      <w:r w:rsidRPr="00CE60A8">
        <w:rPr>
          <w:rFonts w:ascii="Arial" w:hAnsi="Arial" w:cs="Arial"/>
          <w:color w:val="0000FF"/>
          <w:lang w:val="en-US"/>
        </w:rPr>
        <w:t xml:space="preserve"> &amp; </w:t>
      </w:r>
      <w:proofErr w:type="spellStart"/>
      <w:r w:rsidRPr="00CE60A8">
        <w:rPr>
          <w:rFonts w:ascii="Arial" w:hAnsi="Arial" w:cs="Arial"/>
          <w:color w:val="0000FF"/>
          <w:lang w:val="en-US"/>
        </w:rPr>
        <w:t>Stålhammar</w:t>
      </w:r>
      <w:proofErr w:type="spellEnd"/>
      <w:r w:rsidRPr="00CE60A8">
        <w:rPr>
          <w:rFonts w:ascii="Arial" w:hAnsi="Arial" w:cs="Arial"/>
          <w:color w:val="0000FF"/>
          <w:lang w:val="en-US"/>
        </w:rPr>
        <w:t>, 2018</w:t>
      </w:r>
      <w:r w:rsidRPr="00CE60A8">
        <w:rPr>
          <w:rFonts w:ascii="Arial" w:hAnsi="Arial" w:cs="Arial"/>
          <w:lang w:val="en-US"/>
        </w:rPr>
        <w:t>)</w:t>
      </w:r>
      <w:r>
        <w:rPr>
          <w:rFonts w:ascii="Arial" w:hAnsi="Arial" w:cs="Arial"/>
          <w:lang w:val="en-US"/>
        </w:rPr>
        <w:t>, and promote stewardship (</w:t>
      </w:r>
      <w:proofErr w:type="spellStart"/>
      <w:r w:rsidRPr="00C20EC6">
        <w:rPr>
          <w:rFonts w:ascii="Arial" w:hAnsi="Arial" w:cs="Arial"/>
          <w:color w:val="0000FF"/>
        </w:rPr>
        <w:t>Hes</w:t>
      </w:r>
      <w:proofErr w:type="spellEnd"/>
      <w:r w:rsidRPr="00C20EC6">
        <w:rPr>
          <w:rFonts w:ascii="Arial" w:hAnsi="Arial" w:cs="Arial"/>
          <w:color w:val="0000FF"/>
        </w:rPr>
        <w:t xml:space="preserve"> and Hernandez-Satin, 2020</w:t>
      </w:r>
      <w:r w:rsidRPr="00D709F3">
        <w:rPr>
          <w:rFonts w:ascii="Arial" w:hAnsi="Arial" w:cs="Arial"/>
        </w:rPr>
        <w:t>)</w:t>
      </w:r>
      <w:r w:rsidRPr="00C516C1">
        <w:rPr>
          <w:rFonts w:ascii="Arial" w:hAnsi="Arial" w:cs="Arial"/>
          <w:lang w:val="en-US"/>
        </w:rPr>
        <w:t xml:space="preserve">.     </w:t>
      </w:r>
    </w:p>
    <w:p w14:paraId="0B80C275" w14:textId="6C31CC84" w:rsidR="00933842" w:rsidRPr="00607D74" w:rsidRDefault="00933842" w:rsidP="00701AE2">
      <w:pPr>
        <w:pStyle w:val="Heading2"/>
        <w:rPr>
          <w:lang w:val="en-US"/>
        </w:rPr>
      </w:pPr>
      <w:r w:rsidRPr="00607D74">
        <w:rPr>
          <w:lang w:val="en-US"/>
        </w:rPr>
        <w:t>Nature</w:t>
      </w:r>
      <w:r>
        <w:rPr>
          <w:lang w:val="en-US"/>
        </w:rPr>
        <w:t>-</w:t>
      </w:r>
      <w:r w:rsidRPr="00607D74">
        <w:rPr>
          <w:lang w:val="en-US"/>
        </w:rPr>
        <w:t>Placemaking</w:t>
      </w:r>
      <w:r w:rsidR="007D02E1">
        <w:rPr>
          <w:lang w:val="en-US"/>
        </w:rPr>
        <w:t xml:space="preserve"> and Wellbeing</w:t>
      </w:r>
      <w:r w:rsidR="00DE01E1">
        <w:rPr>
          <w:lang w:val="en-US"/>
        </w:rPr>
        <w:t xml:space="preserve"> Singapore Context</w:t>
      </w:r>
    </w:p>
    <w:p w14:paraId="7D3328D5" w14:textId="5E31498D" w:rsidR="00EA65AD" w:rsidRDefault="00EA65AD" w:rsidP="00EA65AD">
      <w:pPr>
        <w:rPr>
          <w:rFonts w:ascii="Arial" w:hAnsi="Arial" w:cs="Arial"/>
        </w:rPr>
      </w:pPr>
      <w:r>
        <w:rPr>
          <w:rFonts w:ascii="Arial" w:hAnsi="Arial" w:cs="Arial"/>
          <w:lang w:val="en-US"/>
        </w:rPr>
        <w:t>S</w:t>
      </w:r>
      <w:r w:rsidRPr="00DF0388">
        <w:rPr>
          <w:rFonts w:ascii="Arial" w:hAnsi="Arial" w:cs="Arial"/>
          <w:lang w:val="en-US"/>
        </w:rPr>
        <w:t>tudies in environmental psychology have indicated that increasing the agency of individuals in green spaces could enhance wellbeing</w:t>
      </w:r>
      <w:r>
        <w:rPr>
          <w:rFonts w:ascii="Arial" w:hAnsi="Arial" w:cs="Arial"/>
          <w:lang w:val="en-US"/>
        </w:rPr>
        <w:t xml:space="preserve"> </w:t>
      </w:r>
      <w:r w:rsidRPr="00DF0388">
        <w:rPr>
          <w:rFonts w:ascii="Arial" w:hAnsi="Arial" w:cs="Arial"/>
        </w:rPr>
        <w:t>(</w:t>
      </w:r>
      <w:r w:rsidRPr="00DF0388">
        <w:rPr>
          <w:rFonts w:ascii="Arial" w:hAnsi="Arial" w:cs="Arial"/>
          <w:color w:val="3333FF"/>
        </w:rPr>
        <w:t xml:space="preserve">Bell </w:t>
      </w:r>
      <w:r w:rsidRPr="00DF0388">
        <w:rPr>
          <w:rFonts w:ascii="Arial" w:hAnsi="Arial" w:cs="Arial"/>
          <w:i/>
          <w:iCs/>
          <w:color w:val="3333FF"/>
        </w:rPr>
        <w:t xml:space="preserve">et al., </w:t>
      </w:r>
      <w:r w:rsidRPr="00DF0388">
        <w:rPr>
          <w:rFonts w:ascii="Arial" w:hAnsi="Arial" w:cs="Arial"/>
          <w:color w:val="3333FF"/>
        </w:rPr>
        <w:t>2014</w:t>
      </w:r>
      <w:r w:rsidRPr="00DF0388">
        <w:rPr>
          <w:rFonts w:ascii="Arial" w:hAnsi="Arial" w:cs="Arial"/>
        </w:rPr>
        <w:t>)</w:t>
      </w:r>
      <w:r>
        <w:rPr>
          <w:rFonts w:ascii="Arial" w:hAnsi="Arial" w:cs="Arial"/>
          <w:lang w:val="en-US"/>
        </w:rPr>
        <w:t xml:space="preserve">. The way for this to happen is to allow individuals to strengthen their human-nature connection in meaningful ways as they interact with the natural environment. </w:t>
      </w:r>
      <w:r w:rsidRPr="00DF0388">
        <w:rPr>
          <w:rFonts w:ascii="Arial" w:hAnsi="Arial" w:cs="Arial"/>
        </w:rPr>
        <w:t xml:space="preserve">For instance, </w:t>
      </w:r>
      <w:proofErr w:type="spellStart"/>
      <w:r w:rsidRPr="00DF0388">
        <w:rPr>
          <w:rFonts w:ascii="Arial" w:hAnsi="Arial" w:cs="Arial"/>
          <w:color w:val="3333FF"/>
          <w:shd w:val="clear" w:color="auto" w:fill="FFFFFF"/>
        </w:rPr>
        <w:t>Mattijssen</w:t>
      </w:r>
      <w:proofErr w:type="spellEnd"/>
      <w:r w:rsidRPr="00DF0388">
        <w:rPr>
          <w:rFonts w:ascii="Arial" w:hAnsi="Arial" w:cs="Arial"/>
          <w:color w:val="3333FF"/>
          <w:shd w:val="clear" w:color="auto" w:fill="FFFFFF"/>
        </w:rPr>
        <w:t xml:space="preserve"> </w:t>
      </w:r>
      <w:r w:rsidRPr="00DF0388">
        <w:rPr>
          <w:rFonts w:ascii="Arial" w:hAnsi="Arial" w:cs="Arial"/>
          <w:i/>
          <w:iCs/>
          <w:color w:val="3333FF"/>
          <w:shd w:val="clear" w:color="auto" w:fill="FFFFFF"/>
        </w:rPr>
        <w:t xml:space="preserve">et al. </w:t>
      </w:r>
      <w:r w:rsidRPr="00DF0388">
        <w:rPr>
          <w:rFonts w:ascii="Arial" w:hAnsi="Arial" w:cs="Arial"/>
          <w:shd w:val="clear" w:color="auto" w:fill="FFFFFF"/>
        </w:rPr>
        <w:t>(2017) and</w:t>
      </w:r>
      <w:r w:rsidRPr="00DF0388">
        <w:rPr>
          <w:rFonts w:ascii="Arial" w:hAnsi="Arial" w:cs="Arial"/>
        </w:rPr>
        <w:t xml:space="preserve"> </w:t>
      </w:r>
      <w:r w:rsidRPr="00DF0388">
        <w:rPr>
          <w:rFonts w:ascii="Arial" w:hAnsi="Arial" w:cs="Arial"/>
          <w:color w:val="3333FF"/>
        </w:rPr>
        <w:t xml:space="preserve">Smith </w:t>
      </w:r>
      <w:r w:rsidRPr="00DF0388">
        <w:rPr>
          <w:rFonts w:ascii="Arial" w:hAnsi="Arial" w:cs="Arial"/>
        </w:rPr>
        <w:t>(2014) analysed the benefits of active engagement in activities</w:t>
      </w:r>
      <w:r>
        <w:rPr>
          <w:rFonts w:ascii="Arial" w:hAnsi="Arial" w:cs="Arial"/>
        </w:rPr>
        <w:t xml:space="preserve"> </w:t>
      </w:r>
      <w:r w:rsidRPr="00DF0388">
        <w:rPr>
          <w:rFonts w:ascii="Arial" w:hAnsi="Arial" w:cs="Arial"/>
        </w:rPr>
        <w:t>in green places identified as placemaking in which individuals take part in the process of construction and maintenance of the green places</w:t>
      </w:r>
      <w:r>
        <w:rPr>
          <w:rFonts w:ascii="Arial" w:hAnsi="Arial" w:cs="Arial"/>
        </w:rPr>
        <w:t>. Such benefits include feelings of empowerment, place attachment, and wellbeing etc</w:t>
      </w:r>
      <w:r w:rsidR="007D02E1">
        <w:rPr>
          <w:rFonts w:ascii="Arial" w:hAnsi="Arial" w:cs="Arial"/>
        </w:rPr>
        <w:t xml:space="preserve">. </w:t>
      </w:r>
    </w:p>
    <w:p w14:paraId="455985D7" w14:textId="3933BF6A" w:rsidR="00933842" w:rsidRDefault="00051B36" w:rsidP="00701AE2">
      <w:pPr>
        <w:rPr>
          <w:rFonts w:ascii="Arial" w:hAnsi="Arial" w:cs="Arial"/>
          <w:color w:val="0000FF"/>
        </w:rPr>
      </w:pPr>
      <w:r>
        <w:rPr>
          <w:rFonts w:ascii="Arial" w:hAnsi="Arial" w:cs="Arial"/>
        </w:rPr>
        <w:t>Although placemaking is not a new practice as it can be traced back to ancestral communities (</w:t>
      </w:r>
      <w:r w:rsidRPr="00DD49D2">
        <w:rPr>
          <w:rFonts w:ascii="Arial" w:hAnsi="Arial" w:cs="Arial"/>
          <w:color w:val="0000FF"/>
          <w:lang w:val="en-US"/>
        </w:rPr>
        <w:t>Nasr, 1990</w:t>
      </w:r>
      <w:r>
        <w:rPr>
          <w:rFonts w:ascii="Arial" w:hAnsi="Arial" w:cs="Arial"/>
          <w:color w:val="0000FF"/>
          <w:lang w:val="en-US"/>
        </w:rPr>
        <w:t xml:space="preserve">; </w:t>
      </w:r>
      <w:r w:rsidRPr="00DC7BAA">
        <w:rPr>
          <w:rFonts w:ascii="Arial" w:hAnsi="Arial" w:cs="Arial"/>
          <w:color w:val="0000FF"/>
        </w:rPr>
        <w:t>Lefebvre, 1991</w:t>
      </w:r>
      <w:r>
        <w:rPr>
          <w:rFonts w:ascii="Arial" w:hAnsi="Arial" w:cs="Arial"/>
        </w:rPr>
        <w:t xml:space="preserve">; </w:t>
      </w:r>
      <w:proofErr w:type="spellStart"/>
      <w:r>
        <w:rPr>
          <w:rFonts w:ascii="Arial" w:hAnsi="Arial" w:cs="Arial"/>
          <w:color w:val="0000FF"/>
          <w:lang w:val="en-US"/>
        </w:rPr>
        <w:t>Verschuuren</w:t>
      </w:r>
      <w:proofErr w:type="spellEnd"/>
      <w:r>
        <w:rPr>
          <w:rFonts w:ascii="Arial" w:hAnsi="Arial" w:cs="Arial"/>
          <w:color w:val="0000FF"/>
          <w:lang w:val="en-US"/>
        </w:rPr>
        <w:t xml:space="preserve"> </w:t>
      </w:r>
      <w:r>
        <w:rPr>
          <w:rFonts w:ascii="Arial" w:hAnsi="Arial" w:cs="Arial"/>
          <w:i/>
          <w:iCs/>
          <w:color w:val="0000FF"/>
          <w:lang w:val="en-US"/>
        </w:rPr>
        <w:t xml:space="preserve">et al., </w:t>
      </w:r>
      <w:r>
        <w:rPr>
          <w:rFonts w:ascii="Arial" w:hAnsi="Arial" w:cs="Arial"/>
          <w:color w:val="0000FF"/>
          <w:lang w:val="en-US"/>
        </w:rPr>
        <w:t>2010</w:t>
      </w:r>
      <w:r w:rsidRPr="009364A2">
        <w:rPr>
          <w:rFonts w:ascii="Arial" w:hAnsi="Arial" w:cs="Arial"/>
          <w:lang w:val="en-US"/>
        </w:rPr>
        <w:t>)</w:t>
      </w:r>
      <w:r>
        <w:rPr>
          <w:rFonts w:ascii="Arial" w:hAnsi="Arial" w:cs="Arial"/>
        </w:rPr>
        <w:t xml:space="preserve">, it is only in 1960 that modern schools of design led by </w:t>
      </w:r>
      <w:r w:rsidRPr="00DB3D68">
        <w:rPr>
          <w:rFonts w:ascii="Arial" w:hAnsi="Arial" w:cs="Arial"/>
        </w:rPr>
        <w:t>Jane Jacobs and William Whyte</w:t>
      </w:r>
      <w:r>
        <w:rPr>
          <w:rFonts w:ascii="Arial" w:hAnsi="Arial" w:cs="Arial"/>
        </w:rPr>
        <w:t xml:space="preserve"> re-introduced the notion of placemaking. The need to design cities </w:t>
      </w:r>
      <w:r w:rsidRPr="00DB3D68">
        <w:rPr>
          <w:rFonts w:ascii="Arial" w:hAnsi="Arial" w:cs="Arial"/>
        </w:rPr>
        <w:t>capable of enacting a stronger sense of connection to place (</w:t>
      </w:r>
      <w:proofErr w:type="spellStart"/>
      <w:r w:rsidRPr="004D5ACF">
        <w:rPr>
          <w:rFonts w:ascii="Arial" w:hAnsi="Arial" w:cs="Arial"/>
          <w:color w:val="0000FF"/>
        </w:rPr>
        <w:t>Alzahrani</w:t>
      </w:r>
      <w:proofErr w:type="spellEnd"/>
      <w:r w:rsidRPr="004D5ACF">
        <w:rPr>
          <w:rFonts w:ascii="Arial" w:hAnsi="Arial" w:cs="Arial"/>
          <w:color w:val="0000FF"/>
        </w:rPr>
        <w:t xml:space="preserve"> et al., 2016</w:t>
      </w:r>
      <w:r w:rsidRPr="00DB3D68">
        <w:rPr>
          <w:rFonts w:ascii="Arial" w:hAnsi="Arial" w:cs="Arial"/>
        </w:rPr>
        <w:t>)</w:t>
      </w:r>
      <w:r>
        <w:rPr>
          <w:rFonts w:ascii="Arial" w:hAnsi="Arial" w:cs="Arial"/>
        </w:rPr>
        <w:t xml:space="preserve"> inspired a movement that enabled citizens to have a direct engagement in the design of urban spaces </w:t>
      </w:r>
      <w:r w:rsidRPr="00DB3D68">
        <w:rPr>
          <w:rFonts w:ascii="Arial" w:hAnsi="Arial" w:cs="Arial"/>
        </w:rPr>
        <w:t>(</w:t>
      </w:r>
      <w:proofErr w:type="spellStart"/>
      <w:r w:rsidRPr="004D5ACF">
        <w:rPr>
          <w:rFonts w:ascii="Arial" w:hAnsi="Arial" w:cs="Arial"/>
          <w:color w:val="0000FF"/>
        </w:rPr>
        <w:t>Kalandides</w:t>
      </w:r>
      <w:proofErr w:type="spellEnd"/>
      <w:r w:rsidRPr="004D5ACF">
        <w:rPr>
          <w:rFonts w:ascii="Arial" w:hAnsi="Arial" w:cs="Arial"/>
          <w:color w:val="0000FF"/>
        </w:rPr>
        <w:t>, 2018</w:t>
      </w:r>
      <w:r w:rsidRPr="00DB3D68">
        <w:rPr>
          <w:rFonts w:ascii="Arial" w:hAnsi="Arial" w:cs="Arial"/>
        </w:rPr>
        <w:t>)</w:t>
      </w:r>
      <w:r>
        <w:rPr>
          <w:rFonts w:ascii="Arial" w:hAnsi="Arial" w:cs="Arial"/>
        </w:rPr>
        <w:t>. Interestingly, the benefits of placemaking transcend the physical changes of the space and it recognises all the aspects that characterise a place, which is something that is shaped by socio-spatial interactions over time (</w:t>
      </w:r>
      <w:r w:rsidRPr="0090337D">
        <w:rPr>
          <w:rFonts w:ascii="Arial" w:hAnsi="Arial" w:cs="Arial"/>
          <w:color w:val="0000FF"/>
        </w:rPr>
        <w:t xml:space="preserve">Goodman 1972; </w:t>
      </w:r>
      <w:proofErr w:type="spellStart"/>
      <w:r w:rsidRPr="0090337D">
        <w:rPr>
          <w:rFonts w:ascii="Arial" w:hAnsi="Arial" w:cs="Arial"/>
          <w:color w:val="0000FF"/>
        </w:rPr>
        <w:lastRenderedPageBreak/>
        <w:t>Relph</w:t>
      </w:r>
      <w:proofErr w:type="spellEnd"/>
      <w:r w:rsidRPr="0090337D">
        <w:rPr>
          <w:rFonts w:ascii="Arial" w:hAnsi="Arial" w:cs="Arial"/>
          <w:color w:val="0000FF"/>
        </w:rPr>
        <w:t>, 1976; Tuan, 1977; Lombard, 2014</w:t>
      </w:r>
      <w:r w:rsidRPr="0090337D">
        <w:rPr>
          <w:rFonts w:ascii="Arial" w:hAnsi="Arial" w:cs="Arial"/>
        </w:rPr>
        <w:t xml:space="preserve">). In this sense, </w:t>
      </w:r>
      <w:r>
        <w:rPr>
          <w:rFonts w:ascii="Arial" w:hAnsi="Arial" w:cs="Arial"/>
        </w:rPr>
        <w:t>p</w:t>
      </w:r>
      <w:r w:rsidRPr="00103046">
        <w:rPr>
          <w:rFonts w:ascii="Arial" w:hAnsi="Arial" w:cs="Arial"/>
        </w:rPr>
        <w:t>lacemaking could be understood as something that happens spontaneously and creates collective and individual meanings through interactions even after a place is designed and built</w:t>
      </w:r>
      <w:r>
        <w:rPr>
          <w:rFonts w:ascii="Arial" w:hAnsi="Arial" w:cs="Arial"/>
        </w:rPr>
        <w:t xml:space="preserve"> </w:t>
      </w:r>
      <w:r w:rsidRPr="0090337D">
        <w:rPr>
          <w:rFonts w:ascii="Arial" w:hAnsi="Arial" w:cs="Arial"/>
        </w:rPr>
        <w:t>(</w:t>
      </w:r>
      <w:proofErr w:type="spellStart"/>
      <w:r w:rsidRPr="0090337D">
        <w:rPr>
          <w:rFonts w:ascii="Arial" w:hAnsi="Arial" w:cs="Arial"/>
          <w:color w:val="0000FF"/>
        </w:rPr>
        <w:t>Schneekloth</w:t>
      </w:r>
      <w:proofErr w:type="spellEnd"/>
      <w:r w:rsidRPr="0090337D">
        <w:rPr>
          <w:rFonts w:ascii="Arial" w:hAnsi="Arial" w:cs="Arial"/>
          <w:color w:val="0000FF"/>
        </w:rPr>
        <w:t xml:space="preserve"> and </w:t>
      </w:r>
      <w:proofErr w:type="spellStart"/>
      <w:r w:rsidRPr="0090337D">
        <w:rPr>
          <w:rFonts w:ascii="Arial" w:hAnsi="Arial" w:cs="Arial"/>
          <w:color w:val="0000FF"/>
        </w:rPr>
        <w:t>Shibley</w:t>
      </w:r>
      <w:proofErr w:type="spellEnd"/>
      <w:r w:rsidRPr="0090337D">
        <w:rPr>
          <w:rFonts w:ascii="Arial" w:hAnsi="Arial" w:cs="Arial"/>
          <w:color w:val="0000FF"/>
        </w:rPr>
        <w:t xml:space="preserve">, 1995; </w:t>
      </w:r>
      <w:proofErr w:type="spellStart"/>
      <w:r w:rsidRPr="0090337D">
        <w:rPr>
          <w:rFonts w:ascii="Arial" w:hAnsi="Arial" w:cs="Arial"/>
          <w:color w:val="0000FF"/>
        </w:rPr>
        <w:t>Burkner</w:t>
      </w:r>
      <w:proofErr w:type="spellEnd"/>
      <w:r w:rsidRPr="0090337D">
        <w:rPr>
          <w:rFonts w:ascii="Arial" w:hAnsi="Arial" w:cs="Arial"/>
          <w:color w:val="0000FF"/>
        </w:rPr>
        <w:t>, 2006</w:t>
      </w:r>
      <w:r w:rsidRPr="0090337D">
        <w:rPr>
          <w:rFonts w:ascii="Arial" w:hAnsi="Arial" w:cs="Arial"/>
        </w:rPr>
        <w:t>)</w:t>
      </w:r>
      <w:r>
        <w:rPr>
          <w:rFonts w:ascii="Arial" w:hAnsi="Arial" w:cs="Arial"/>
        </w:rPr>
        <w:t xml:space="preserve">. </w:t>
      </w:r>
      <w:r w:rsidR="00933842">
        <w:rPr>
          <w:rFonts w:ascii="Arial" w:hAnsi="Arial" w:cs="Arial"/>
        </w:rPr>
        <w:t xml:space="preserve">  </w:t>
      </w:r>
    </w:p>
    <w:p w14:paraId="3C05CF5C" w14:textId="77777777" w:rsidR="005B3D07" w:rsidRDefault="005B3D07" w:rsidP="005B3D07">
      <w:pPr>
        <w:rPr>
          <w:rFonts w:ascii="Arial" w:hAnsi="Arial" w:cs="Arial"/>
          <w:lang w:val="en-US"/>
        </w:rPr>
      </w:pPr>
      <w:r>
        <w:rPr>
          <w:rFonts w:ascii="Arial" w:hAnsi="Arial" w:cs="Arial"/>
        </w:rPr>
        <w:t xml:space="preserve">Placemaking not only deals with </w:t>
      </w:r>
      <w:r w:rsidRPr="004C5FD0">
        <w:rPr>
          <w:rFonts w:ascii="Arial" w:hAnsi="Arial" w:cs="Arial"/>
        </w:rPr>
        <w:t>the space and its functional aspects, but also acknowledges the meaning and significance that is attained by the users. From this perspective, plac</w:t>
      </w:r>
      <w:r>
        <w:rPr>
          <w:rFonts w:ascii="Arial" w:hAnsi="Arial" w:cs="Arial"/>
        </w:rPr>
        <w:t>e</w:t>
      </w:r>
      <w:r w:rsidRPr="004C5FD0">
        <w:rPr>
          <w:rFonts w:ascii="Arial" w:hAnsi="Arial" w:cs="Arial"/>
        </w:rPr>
        <w:t>making could be applied in different scenarios not only for the design of specific public spaces (</w:t>
      </w:r>
      <w:proofErr w:type="spellStart"/>
      <w:r w:rsidRPr="00DA516F">
        <w:rPr>
          <w:rFonts w:ascii="Arial" w:hAnsi="Arial" w:cs="Arial"/>
          <w:color w:val="0000FF"/>
        </w:rPr>
        <w:t>Beza</w:t>
      </w:r>
      <w:proofErr w:type="spellEnd"/>
      <w:r w:rsidRPr="00DA516F">
        <w:rPr>
          <w:rFonts w:ascii="Arial" w:hAnsi="Arial" w:cs="Arial"/>
          <w:color w:val="0000FF"/>
        </w:rPr>
        <w:t xml:space="preserve"> and Hernández-Garcia, 2018</w:t>
      </w:r>
      <w:r w:rsidRPr="004C5FD0">
        <w:rPr>
          <w:rFonts w:ascii="Arial" w:hAnsi="Arial" w:cs="Arial"/>
        </w:rPr>
        <w:t xml:space="preserve">), but also for activities that enable </w:t>
      </w:r>
      <w:r>
        <w:rPr>
          <w:rFonts w:ascii="Arial" w:hAnsi="Arial" w:cs="Arial"/>
        </w:rPr>
        <w:t xml:space="preserve">new </w:t>
      </w:r>
      <w:r w:rsidRPr="004C5FD0">
        <w:rPr>
          <w:rFonts w:ascii="Arial" w:hAnsi="Arial" w:cs="Arial"/>
        </w:rPr>
        <w:t>community interactions</w:t>
      </w:r>
      <w:r>
        <w:rPr>
          <w:rFonts w:ascii="Arial" w:hAnsi="Arial" w:cs="Arial"/>
        </w:rPr>
        <w:t>, values</w:t>
      </w:r>
      <w:r w:rsidRPr="004C5FD0">
        <w:rPr>
          <w:rFonts w:ascii="Arial" w:hAnsi="Arial" w:cs="Arial"/>
        </w:rPr>
        <w:t xml:space="preserve">, </w:t>
      </w:r>
      <w:r>
        <w:rPr>
          <w:rFonts w:ascii="Arial" w:hAnsi="Arial" w:cs="Arial"/>
        </w:rPr>
        <w:t>and</w:t>
      </w:r>
      <w:r w:rsidRPr="004C5FD0">
        <w:rPr>
          <w:rFonts w:ascii="Arial" w:hAnsi="Arial" w:cs="Arial"/>
        </w:rPr>
        <w:t xml:space="preserve"> unique identities (</w:t>
      </w:r>
      <w:r w:rsidRPr="00DA516F">
        <w:rPr>
          <w:rFonts w:ascii="Arial" w:hAnsi="Arial" w:cs="Arial"/>
          <w:color w:val="0000FF"/>
        </w:rPr>
        <w:t>Massey, 1991; Lippard, 1997</w:t>
      </w:r>
      <w:r w:rsidRPr="004C5FD0">
        <w:rPr>
          <w:rFonts w:ascii="Arial" w:hAnsi="Arial" w:cs="Arial"/>
        </w:rPr>
        <w:t>).</w:t>
      </w:r>
      <w:r>
        <w:rPr>
          <w:rFonts w:ascii="Arial" w:hAnsi="Arial" w:cs="Arial"/>
        </w:rPr>
        <w:t xml:space="preserve"> In fact, placemaking has been analysed as a potential catalyser of societal changes that could help resolve the current fractured human-nature relationship found in cities (</w:t>
      </w:r>
      <w:proofErr w:type="spellStart"/>
      <w:r w:rsidRPr="00C20EC6">
        <w:rPr>
          <w:rFonts w:ascii="Arial" w:hAnsi="Arial" w:cs="Arial"/>
          <w:color w:val="0000FF"/>
        </w:rPr>
        <w:t>Hes</w:t>
      </w:r>
      <w:proofErr w:type="spellEnd"/>
      <w:r w:rsidRPr="00C20EC6">
        <w:rPr>
          <w:rFonts w:ascii="Arial" w:hAnsi="Arial" w:cs="Arial"/>
          <w:color w:val="0000FF"/>
        </w:rPr>
        <w:t xml:space="preserve"> and Hernandez-Satin, 2020</w:t>
      </w:r>
      <w:r>
        <w:rPr>
          <w:rFonts w:ascii="Arial" w:hAnsi="Arial" w:cs="Arial"/>
        </w:rPr>
        <w:t xml:space="preserve">). </w:t>
      </w:r>
    </w:p>
    <w:p w14:paraId="6F982EF8" w14:textId="4E766225" w:rsidR="001F7962" w:rsidRDefault="00BE745F" w:rsidP="00701AE2">
      <w:pPr>
        <w:rPr>
          <w:rFonts w:ascii="Arial" w:hAnsi="Arial" w:cs="Arial"/>
        </w:rPr>
      </w:pPr>
      <w:r>
        <w:rPr>
          <w:rFonts w:ascii="Arial" w:hAnsi="Arial" w:cs="Arial"/>
        </w:rPr>
        <w:t xml:space="preserve">According to </w:t>
      </w:r>
      <w:r w:rsidRPr="00C20EC6">
        <w:rPr>
          <w:rFonts w:ascii="Arial" w:hAnsi="Arial" w:cs="Arial"/>
          <w:color w:val="0000FF"/>
        </w:rPr>
        <w:t>Bush and colleagues</w:t>
      </w:r>
      <w:r w:rsidRPr="007D42CB">
        <w:rPr>
          <w:rFonts w:ascii="Arial" w:hAnsi="Arial" w:cs="Arial"/>
          <w:i/>
          <w:iCs/>
          <w:color w:val="FF0000"/>
        </w:rPr>
        <w:t xml:space="preserve"> </w:t>
      </w:r>
      <w:r w:rsidRPr="00C20EC6">
        <w:rPr>
          <w:rFonts w:ascii="Arial" w:hAnsi="Arial" w:cs="Arial"/>
        </w:rPr>
        <w:t>(2020</w:t>
      </w:r>
      <w:r>
        <w:rPr>
          <w:rFonts w:ascii="Arial" w:hAnsi="Arial" w:cs="Arial"/>
        </w:rPr>
        <w:t>), nature is fundamental to life and to the health and wellbeing of humans</w:t>
      </w:r>
      <w:ins w:id="2" w:author="Yohei Kato" w:date="2022-02-17T15:32:00Z">
        <w:r w:rsidR="000E32E1">
          <w:rPr>
            <w:rFonts w:ascii="Arial" w:hAnsi="Arial" w:cs="Arial"/>
          </w:rPr>
          <w:t>.</w:t>
        </w:r>
      </w:ins>
      <w:r>
        <w:rPr>
          <w:rFonts w:ascii="Arial" w:hAnsi="Arial" w:cs="Arial"/>
        </w:rPr>
        <w:t xml:space="preserve"> </w:t>
      </w:r>
      <w:del w:id="3" w:author="Yohei Kato" w:date="2022-02-17T15:32:00Z">
        <w:r w:rsidDel="000E32E1">
          <w:rPr>
            <w:rFonts w:ascii="Arial" w:hAnsi="Arial" w:cs="Arial"/>
          </w:rPr>
          <w:delText>and w</w:delText>
        </w:r>
      </w:del>
      <w:ins w:id="4" w:author="Yohei Kato" w:date="2022-02-17T15:32:00Z">
        <w:r w:rsidR="000E32E1">
          <w:rPr>
            <w:rFonts w:ascii="Arial" w:hAnsi="Arial" w:cs="Arial"/>
          </w:rPr>
          <w:t>W</w:t>
        </w:r>
      </w:ins>
      <w:r>
        <w:rPr>
          <w:rFonts w:ascii="Arial" w:hAnsi="Arial" w:cs="Arial"/>
        </w:rPr>
        <w:t>hen placemaking respond to a natural local context through engagement, the result</w:t>
      </w:r>
      <w:ins w:id="5" w:author="Yohei Kato" w:date="2022-02-17T15:32:00Z">
        <w:r w:rsidR="000E32E1">
          <w:rPr>
            <w:rFonts w:ascii="Arial" w:hAnsi="Arial" w:cs="Arial"/>
          </w:rPr>
          <w:t>s</w:t>
        </w:r>
      </w:ins>
      <w:r>
        <w:rPr>
          <w:rFonts w:ascii="Arial" w:hAnsi="Arial" w:cs="Arial"/>
        </w:rPr>
        <w:t xml:space="preserve"> are communities expressing values that are grounded in nature. Substantial evidence to this can be found in ancient Western and Eastern traditions and in autochthonous communities in North and South America who sustain</w:t>
      </w:r>
      <w:r w:rsidR="00EA3A92">
        <w:rPr>
          <w:rFonts w:ascii="Arial" w:hAnsi="Arial" w:cs="Arial"/>
        </w:rPr>
        <w:t>(ed)</w:t>
      </w:r>
      <w:r>
        <w:rPr>
          <w:rFonts w:ascii="Arial" w:hAnsi="Arial" w:cs="Arial"/>
        </w:rPr>
        <w:t xml:space="preserve"> a transcendental connection to the natural environment (</w:t>
      </w:r>
      <w:r w:rsidRPr="00DD49D2">
        <w:rPr>
          <w:rFonts w:ascii="Arial" w:hAnsi="Arial" w:cs="Arial"/>
          <w:color w:val="0000FF"/>
          <w:lang w:val="en-US"/>
        </w:rPr>
        <w:t>Nasr, 1990</w:t>
      </w:r>
      <w:r>
        <w:rPr>
          <w:rFonts w:ascii="Arial" w:hAnsi="Arial" w:cs="Arial"/>
          <w:lang w:val="en-US"/>
        </w:rPr>
        <w:t>). Although the way we sustain a connection with nature in cities has substantially changed from past civilizations and autochthonous communities (</w:t>
      </w:r>
      <w:r w:rsidRPr="008F3060">
        <w:rPr>
          <w:rFonts w:ascii="Arial" w:hAnsi="Arial" w:cs="Arial"/>
          <w:color w:val="0000FF"/>
          <w:lang w:val="en-US"/>
        </w:rPr>
        <w:t>Merchant, 2006</w:t>
      </w:r>
      <w:r>
        <w:rPr>
          <w:rFonts w:ascii="Arial" w:hAnsi="Arial" w:cs="Arial"/>
          <w:lang w:val="en-US"/>
        </w:rPr>
        <w:t xml:space="preserve">) introducing nature within urban environments still offers an opportunity to reconnect with the natural environment in a way that could enhance our subjective sense of </w:t>
      </w:r>
      <w:r w:rsidR="00B84F23">
        <w:rPr>
          <w:rFonts w:ascii="Arial" w:hAnsi="Arial" w:cs="Arial"/>
          <w:lang w:val="en-US"/>
        </w:rPr>
        <w:t>psychological</w:t>
      </w:r>
      <w:r>
        <w:rPr>
          <w:rFonts w:ascii="Arial" w:hAnsi="Arial" w:cs="Arial"/>
          <w:lang w:val="en-US"/>
        </w:rPr>
        <w:t xml:space="preserve"> wellbeing </w:t>
      </w:r>
      <w:r w:rsidR="00566ED2">
        <w:rPr>
          <w:rFonts w:ascii="Arial" w:hAnsi="Arial" w:cs="Arial"/>
          <w:lang w:val="en-US"/>
        </w:rPr>
        <w:t>(</w:t>
      </w:r>
      <w:r w:rsidR="00B84F23" w:rsidRPr="002E44AB">
        <w:rPr>
          <w:rFonts w:ascii="Arial" w:hAnsi="Arial" w:cs="Arial"/>
          <w:color w:val="0000FF"/>
          <w:lang w:val="en-US"/>
        </w:rPr>
        <w:t>Hinds &amp; Sparks, 2011; Irvine et al., 2013;</w:t>
      </w:r>
      <w:r w:rsidR="002E44AB" w:rsidRPr="002E44AB">
        <w:rPr>
          <w:color w:val="0000FF"/>
        </w:rPr>
        <w:t xml:space="preserve"> </w:t>
      </w:r>
      <w:proofErr w:type="spellStart"/>
      <w:r w:rsidR="002E44AB" w:rsidRPr="002E44AB">
        <w:rPr>
          <w:rFonts w:ascii="Arial" w:hAnsi="Arial" w:cs="Arial"/>
          <w:color w:val="0000FF"/>
          <w:lang w:val="en-US"/>
        </w:rPr>
        <w:t>Marselle</w:t>
      </w:r>
      <w:proofErr w:type="spellEnd"/>
      <w:r w:rsidR="002E44AB" w:rsidRPr="002E44AB">
        <w:rPr>
          <w:rFonts w:ascii="Arial" w:hAnsi="Arial" w:cs="Arial"/>
          <w:color w:val="0000FF"/>
          <w:lang w:val="en-US"/>
        </w:rPr>
        <w:t xml:space="preserve"> et al., 2014</w:t>
      </w:r>
      <w:r w:rsidR="0082113C">
        <w:rPr>
          <w:rFonts w:ascii="Arial" w:hAnsi="Arial" w:cs="Arial"/>
          <w:color w:val="0000FF"/>
          <w:lang w:val="en-US"/>
        </w:rPr>
        <w:t xml:space="preserve">; </w:t>
      </w:r>
      <w:r w:rsidR="0082113C" w:rsidRPr="00864C93">
        <w:rPr>
          <w:rFonts w:ascii="Arial" w:hAnsi="Arial" w:cs="Arial"/>
          <w:color w:val="0000FF"/>
        </w:rPr>
        <w:t xml:space="preserve">Bell-Williams </w:t>
      </w:r>
      <w:r w:rsidR="0082113C" w:rsidRPr="00864C93">
        <w:rPr>
          <w:rFonts w:ascii="Arial" w:hAnsi="Arial" w:cs="Arial"/>
          <w:i/>
          <w:iCs/>
          <w:color w:val="0000FF"/>
        </w:rPr>
        <w:t xml:space="preserve">et al., </w:t>
      </w:r>
      <w:r w:rsidR="0082113C" w:rsidRPr="00864C93">
        <w:rPr>
          <w:rFonts w:ascii="Arial" w:hAnsi="Arial" w:cs="Arial"/>
          <w:color w:val="0000FF"/>
        </w:rPr>
        <w:t>2021</w:t>
      </w:r>
      <w:r w:rsidR="002513EF" w:rsidRPr="002513EF">
        <w:rPr>
          <w:rFonts w:ascii="Arial" w:hAnsi="Arial" w:cs="Arial"/>
        </w:rPr>
        <w:t>)</w:t>
      </w:r>
      <w:r w:rsidR="0082113C" w:rsidRPr="004A431B">
        <w:rPr>
          <w:rFonts w:ascii="Arial" w:hAnsi="Arial" w:cs="Arial"/>
        </w:rPr>
        <w:t xml:space="preserve"> </w:t>
      </w:r>
      <w:r>
        <w:rPr>
          <w:rFonts w:ascii="Arial" w:hAnsi="Arial" w:cs="Arial"/>
          <w:lang w:val="en-US"/>
        </w:rPr>
        <w:t>and promote environmental changes (e.g., environmental awareness, pro-environmental attitudes, etc.) (</w:t>
      </w:r>
      <w:r w:rsidRPr="001C6C48">
        <w:rPr>
          <w:rFonts w:ascii="Arial" w:hAnsi="Arial" w:cs="Arial"/>
          <w:color w:val="0000FF"/>
          <w:lang w:val="en-US"/>
        </w:rPr>
        <w:t xml:space="preserve">Davis </w:t>
      </w:r>
      <w:r w:rsidRPr="001C6C48">
        <w:rPr>
          <w:rFonts w:ascii="Arial" w:hAnsi="Arial" w:cs="Arial"/>
          <w:i/>
          <w:iCs/>
          <w:color w:val="0000FF"/>
          <w:lang w:val="en-US"/>
        </w:rPr>
        <w:t xml:space="preserve">et al., </w:t>
      </w:r>
      <w:r w:rsidRPr="001C6C48">
        <w:rPr>
          <w:rFonts w:ascii="Arial" w:hAnsi="Arial" w:cs="Arial"/>
          <w:color w:val="0000FF"/>
          <w:lang w:val="en-US"/>
        </w:rPr>
        <w:t>2011</w:t>
      </w:r>
      <w:r>
        <w:rPr>
          <w:rFonts w:ascii="Arial" w:hAnsi="Arial" w:cs="Arial"/>
          <w:color w:val="0000FF"/>
          <w:lang w:val="en-US"/>
        </w:rPr>
        <w:t xml:space="preserve">; </w:t>
      </w:r>
      <w:r w:rsidRPr="003B4857">
        <w:rPr>
          <w:rFonts w:ascii="Arial" w:hAnsi="Arial" w:cs="Arial"/>
          <w:color w:val="0000FF"/>
          <w:lang w:val="en-US"/>
        </w:rPr>
        <w:t>Lumber et al., 2017</w:t>
      </w:r>
      <w:r w:rsidRPr="00AF14CA">
        <w:rPr>
          <w:rFonts w:ascii="Arial" w:hAnsi="Arial" w:cs="Arial"/>
          <w:lang w:val="en-US"/>
        </w:rPr>
        <w:t>).</w:t>
      </w:r>
      <w:r>
        <w:rPr>
          <w:rFonts w:ascii="Arial" w:hAnsi="Arial" w:cs="Arial"/>
          <w:lang w:val="en-US"/>
        </w:rPr>
        <w:t xml:space="preserve"> </w:t>
      </w:r>
      <w:r>
        <w:rPr>
          <w:rFonts w:ascii="Arial" w:hAnsi="Arial" w:cs="Arial"/>
        </w:rPr>
        <w:t>Nevertheless, the presence of nature is not enough since nature is much more than green elements introduced in the urban space (</w:t>
      </w:r>
      <w:r w:rsidRPr="00C20EC6">
        <w:rPr>
          <w:rFonts w:ascii="Arial" w:hAnsi="Arial" w:cs="Arial"/>
          <w:color w:val="0000FF"/>
        </w:rPr>
        <w:t>Bush</w:t>
      </w:r>
      <w:r>
        <w:rPr>
          <w:rFonts w:ascii="Arial" w:hAnsi="Arial" w:cs="Arial"/>
          <w:color w:val="0000FF"/>
        </w:rPr>
        <w:t xml:space="preserve"> </w:t>
      </w:r>
      <w:r>
        <w:rPr>
          <w:rFonts w:ascii="Arial" w:hAnsi="Arial" w:cs="Arial"/>
          <w:i/>
          <w:iCs/>
          <w:color w:val="0000FF"/>
        </w:rPr>
        <w:t>et al</w:t>
      </w:r>
      <w:r w:rsidRPr="004E1B48">
        <w:rPr>
          <w:rFonts w:ascii="Arial" w:hAnsi="Arial" w:cs="Arial"/>
          <w:i/>
          <w:iCs/>
          <w:color w:val="0000FF"/>
        </w:rPr>
        <w:t xml:space="preserve">., </w:t>
      </w:r>
      <w:r w:rsidRPr="004E1B48">
        <w:rPr>
          <w:rFonts w:ascii="Arial" w:hAnsi="Arial" w:cs="Arial"/>
          <w:color w:val="0000FF"/>
        </w:rPr>
        <w:t>2020</w:t>
      </w:r>
      <w:r>
        <w:rPr>
          <w:rFonts w:ascii="Arial" w:hAnsi="Arial" w:cs="Arial"/>
        </w:rPr>
        <w:t>)</w:t>
      </w:r>
      <w:r w:rsidR="00C724E9">
        <w:rPr>
          <w:rFonts w:ascii="Arial" w:hAnsi="Arial" w:cs="Arial"/>
        </w:rPr>
        <w:t xml:space="preserve">. </w:t>
      </w:r>
      <w:r w:rsidR="002D7631">
        <w:rPr>
          <w:rFonts w:ascii="Arial" w:hAnsi="Arial" w:cs="Arial"/>
        </w:rPr>
        <w:t>H</w:t>
      </w:r>
      <w:r w:rsidR="001F7962">
        <w:rPr>
          <w:rFonts w:ascii="Arial" w:hAnsi="Arial" w:cs="Arial"/>
        </w:rPr>
        <w:t xml:space="preserve">ence the relevance of </w:t>
      </w:r>
      <w:r w:rsidR="001F7962">
        <w:rPr>
          <w:rFonts w:ascii="Arial" w:hAnsi="Arial" w:cs="Arial"/>
          <w:lang w:val="en-US"/>
        </w:rPr>
        <w:t>enabling</w:t>
      </w:r>
      <w:r w:rsidR="001F7962" w:rsidRPr="001F7962">
        <w:rPr>
          <w:rFonts w:ascii="Arial" w:hAnsi="Arial" w:cs="Arial"/>
        </w:rPr>
        <w:t xml:space="preserve"> </w:t>
      </w:r>
      <w:r w:rsidR="001F7962">
        <w:rPr>
          <w:rFonts w:ascii="Arial" w:hAnsi="Arial" w:cs="Arial"/>
        </w:rPr>
        <w:t xml:space="preserve">a deep connection with the natural environment to enact </w:t>
      </w:r>
      <w:r w:rsidR="006E1438">
        <w:rPr>
          <w:rFonts w:ascii="Arial" w:hAnsi="Arial" w:cs="Arial"/>
        </w:rPr>
        <w:t xml:space="preserve">positive emotions, </w:t>
      </w:r>
      <w:r w:rsidR="006E1438">
        <w:rPr>
          <w:rFonts w:ascii="Arial" w:hAnsi="Arial" w:cs="Arial"/>
          <w:lang w:val="en-US"/>
        </w:rPr>
        <w:t xml:space="preserve">meanings, and compassion in placemaking activities that </w:t>
      </w:r>
      <w:r w:rsidR="001B37DB">
        <w:rPr>
          <w:rFonts w:ascii="Arial" w:hAnsi="Arial" w:cs="Arial"/>
          <w:lang w:val="en-US"/>
        </w:rPr>
        <w:t xml:space="preserve">could </w:t>
      </w:r>
      <w:r w:rsidR="006E1438">
        <w:rPr>
          <w:rFonts w:ascii="Arial" w:hAnsi="Arial" w:cs="Arial"/>
          <w:lang w:val="en-US"/>
        </w:rPr>
        <w:t>promote interconnectedness with the natural environment (</w:t>
      </w:r>
      <w:r w:rsidR="006E1438" w:rsidRPr="003B4857">
        <w:rPr>
          <w:rFonts w:ascii="Arial" w:hAnsi="Arial" w:cs="Arial"/>
          <w:color w:val="0000FF"/>
          <w:lang w:val="en-US"/>
        </w:rPr>
        <w:t>Lumber et al., 2017</w:t>
      </w:r>
      <w:r w:rsidR="006E1438" w:rsidRPr="00E86E4D">
        <w:rPr>
          <w:rFonts w:ascii="Arial" w:hAnsi="Arial" w:cs="Arial"/>
          <w:lang w:val="en-US"/>
        </w:rPr>
        <w:t>)</w:t>
      </w:r>
      <w:r w:rsidR="00A16CAC">
        <w:rPr>
          <w:rFonts w:ascii="Arial" w:hAnsi="Arial" w:cs="Arial"/>
          <w:lang w:val="en-US"/>
        </w:rPr>
        <w:t xml:space="preserve"> </w:t>
      </w:r>
      <w:r w:rsidR="001B37DB">
        <w:rPr>
          <w:rFonts w:ascii="Arial" w:hAnsi="Arial" w:cs="Arial"/>
          <w:lang w:val="en-US"/>
        </w:rPr>
        <w:t>and offer the wellbeing benefits</w:t>
      </w:r>
      <w:r w:rsidR="00BF5653">
        <w:rPr>
          <w:rFonts w:ascii="Arial" w:hAnsi="Arial" w:cs="Arial"/>
          <w:lang w:val="en-US"/>
        </w:rPr>
        <w:t>.</w:t>
      </w:r>
      <w:r w:rsidR="001B37DB">
        <w:rPr>
          <w:rFonts w:ascii="Arial" w:hAnsi="Arial" w:cs="Arial"/>
          <w:lang w:val="en-US"/>
        </w:rPr>
        <w:t xml:space="preserve"> </w:t>
      </w:r>
    </w:p>
    <w:p w14:paraId="72038BD8" w14:textId="77777777" w:rsidR="00517200" w:rsidRDefault="00517200" w:rsidP="00517200">
      <w:pPr>
        <w:rPr>
          <w:rFonts w:ascii="Arial" w:hAnsi="Arial" w:cs="Arial"/>
          <w:shd w:val="clear" w:color="auto" w:fill="FFFFFF"/>
        </w:rPr>
      </w:pPr>
      <w:r>
        <w:rPr>
          <w:rFonts w:ascii="Arial" w:hAnsi="Arial" w:cs="Arial"/>
          <w:lang w:val="en-US"/>
        </w:rPr>
        <w:lastRenderedPageBreak/>
        <w:t>P</w:t>
      </w:r>
      <w:r>
        <w:rPr>
          <w:rFonts w:ascii="Arial" w:hAnsi="Arial" w:cs="Arial"/>
        </w:rPr>
        <w:t xml:space="preserve">lacemaking involving </w:t>
      </w:r>
      <w:r w:rsidRPr="00DF0388">
        <w:rPr>
          <w:rFonts w:ascii="Arial" w:hAnsi="Arial" w:cs="Arial"/>
        </w:rPr>
        <w:t>nature programmes</w:t>
      </w:r>
      <w:r>
        <w:rPr>
          <w:rFonts w:ascii="Arial" w:hAnsi="Arial" w:cs="Arial"/>
        </w:rPr>
        <w:t xml:space="preserve"> in </w:t>
      </w:r>
      <w:r w:rsidRPr="00DF0388">
        <w:rPr>
          <w:rFonts w:ascii="Arial" w:hAnsi="Arial" w:cs="Arial"/>
        </w:rPr>
        <w:t xml:space="preserve">farming and gardening activities </w:t>
      </w:r>
      <w:r>
        <w:rPr>
          <w:rFonts w:ascii="Arial" w:hAnsi="Arial" w:cs="Arial"/>
        </w:rPr>
        <w:t>that enable self-reflection, gratitude, and compassion for the natural environment – also known as ‘nature-placemaking’ (</w:t>
      </w:r>
      <w:r w:rsidRPr="00C20EC6">
        <w:rPr>
          <w:rFonts w:ascii="Arial" w:hAnsi="Arial" w:cs="Arial"/>
          <w:color w:val="0000FF"/>
        </w:rPr>
        <w:t>Bush</w:t>
      </w:r>
      <w:r>
        <w:rPr>
          <w:rFonts w:ascii="Arial" w:hAnsi="Arial" w:cs="Arial"/>
        </w:rPr>
        <w:t xml:space="preserve"> </w:t>
      </w:r>
      <w:r w:rsidRPr="008561AC">
        <w:rPr>
          <w:rFonts w:ascii="Arial" w:hAnsi="Arial" w:cs="Arial"/>
          <w:i/>
          <w:iCs/>
          <w:color w:val="0000FF"/>
        </w:rPr>
        <w:t xml:space="preserve">et al., </w:t>
      </w:r>
      <w:r w:rsidRPr="008561AC">
        <w:rPr>
          <w:rFonts w:ascii="Arial" w:hAnsi="Arial" w:cs="Arial"/>
          <w:color w:val="0000FF"/>
        </w:rPr>
        <w:t>2020</w:t>
      </w:r>
      <w:r w:rsidRPr="008561AC">
        <w:rPr>
          <w:rFonts w:ascii="Arial" w:hAnsi="Arial" w:cs="Arial"/>
        </w:rPr>
        <w:t>)</w:t>
      </w:r>
      <w:r>
        <w:rPr>
          <w:rFonts w:ascii="Arial" w:hAnsi="Arial" w:cs="Arial"/>
        </w:rPr>
        <w:t xml:space="preserve"> – </w:t>
      </w:r>
      <w:r w:rsidRPr="00DF0388">
        <w:rPr>
          <w:rFonts w:ascii="Arial" w:hAnsi="Arial" w:cs="Arial"/>
        </w:rPr>
        <w:t>have been found to have positive impact in people’</w:t>
      </w:r>
      <w:r>
        <w:rPr>
          <w:rFonts w:ascii="Arial" w:hAnsi="Arial" w:cs="Arial"/>
        </w:rPr>
        <w:t>s</w:t>
      </w:r>
      <w:r w:rsidRPr="00DF0388">
        <w:rPr>
          <w:rFonts w:ascii="Arial" w:hAnsi="Arial" w:cs="Arial"/>
        </w:rPr>
        <w:t xml:space="preserve"> health and wellbeing (</w:t>
      </w:r>
      <w:proofErr w:type="spellStart"/>
      <w:r w:rsidRPr="00DF0388">
        <w:rPr>
          <w:rFonts w:ascii="Arial" w:hAnsi="Arial" w:cs="Arial"/>
          <w:color w:val="3333FF"/>
        </w:rPr>
        <w:t>Berto</w:t>
      </w:r>
      <w:proofErr w:type="spellEnd"/>
      <w:r w:rsidRPr="00DF0388">
        <w:rPr>
          <w:rFonts w:ascii="Arial" w:hAnsi="Arial" w:cs="Arial"/>
          <w:color w:val="3333FF"/>
        </w:rPr>
        <w:t>, 2014</w:t>
      </w:r>
      <w:r w:rsidRPr="00DF0388">
        <w:rPr>
          <w:rFonts w:ascii="Arial" w:hAnsi="Arial" w:cs="Arial"/>
        </w:rPr>
        <w:t>). Taking part in these activities could enhance social inclusion, positive emotions, healthy relationships with their community, and the perception of being part of a community (</w:t>
      </w:r>
      <w:proofErr w:type="spellStart"/>
      <w:r w:rsidRPr="00DF0388">
        <w:rPr>
          <w:rFonts w:ascii="Arial" w:hAnsi="Arial" w:cs="Arial"/>
          <w:color w:val="3333FF"/>
        </w:rPr>
        <w:t>Berto</w:t>
      </w:r>
      <w:proofErr w:type="spellEnd"/>
      <w:r w:rsidRPr="00DF0388">
        <w:rPr>
          <w:rFonts w:ascii="Arial" w:hAnsi="Arial" w:cs="Arial"/>
          <w:color w:val="3333FF"/>
        </w:rPr>
        <w:t>, 2014</w:t>
      </w:r>
      <w:r w:rsidRPr="00DF0388">
        <w:rPr>
          <w:rFonts w:ascii="Arial" w:hAnsi="Arial" w:cs="Arial"/>
        </w:rPr>
        <w:t>).</w:t>
      </w:r>
      <w:r>
        <w:rPr>
          <w:rFonts w:ascii="Arial" w:hAnsi="Arial" w:cs="Arial"/>
        </w:rPr>
        <w:t xml:space="preserve"> </w:t>
      </w:r>
      <w:r w:rsidRPr="00DF0388">
        <w:rPr>
          <w:rFonts w:ascii="Arial" w:hAnsi="Arial" w:cs="Arial"/>
        </w:rPr>
        <w:t xml:space="preserve"> This direct interaction with the natural environment has </w:t>
      </w:r>
      <w:r>
        <w:rPr>
          <w:rFonts w:ascii="Arial" w:hAnsi="Arial" w:cs="Arial"/>
        </w:rPr>
        <w:t xml:space="preserve">also </w:t>
      </w:r>
      <w:r w:rsidRPr="00DF0388">
        <w:rPr>
          <w:rFonts w:ascii="Arial" w:hAnsi="Arial" w:cs="Arial"/>
        </w:rPr>
        <w:t>been found to be a catalyst for social cohesion and social capital</w:t>
      </w:r>
      <w:r>
        <w:rPr>
          <w:rFonts w:ascii="Arial" w:hAnsi="Arial" w:cs="Arial"/>
        </w:rPr>
        <w:t>,</w:t>
      </w:r>
      <w:r w:rsidRPr="00DF0388">
        <w:rPr>
          <w:rFonts w:ascii="Arial" w:hAnsi="Arial" w:cs="Arial"/>
        </w:rPr>
        <w:t xml:space="preserve"> </w:t>
      </w:r>
      <w:r>
        <w:rPr>
          <w:rFonts w:ascii="Arial" w:hAnsi="Arial" w:cs="Arial"/>
        </w:rPr>
        <w:t>components that</w:t>
      </w:r>
      <w:r w:rsidRPr="00DF0388">
        <w:rPr>
          <w:rFonts w:ascii="Arial" w:hAnsi="Arial" w:cs="Arial"/>
        </w:rPr>
        <w:t xml:space="preserve"> enhance psychological health and wellbein</w:t>
      </w:r>
      <w:r w:rsidRPr="00DF0388">
        <w:rPr>
          <w:rStyle w:val="BodyTextChar"/>
          <w:sz w:val="22"/>
        </w:rPr>
        <w:t xml:space="preserve">g </w:t>
      </w:r>
      <w:r w:rsidRPr="00DF0388">
        <w:rPr>
          <w:rFonts w:ascii="Arial" w:hAnsi="Arial" w:cs="Arial"/>
        </w:rPr>
        <w:t>(</w:t>
      </w:r>
      <w:r w:rsidRPr="00DF0388">
        <w:rPr>
          <w:rFonts w:ascii="Arial" w:hAnsi="Arial" w:cs="Arial"/>
          <w:color w:val="3333FF"/>
        </w:rPr>
        <w:t xml:space="preserve">Jennings and </w:t>
      </w:r>
      <w:proofErr w:type="spellStart"/>
      <w:r w:rsidRPr="00DF0388">
        <w:rPr>
          <w:rFonts w:ascii="Arial" w:hAnsi="Arial" w:cs="Arial"/>
          <w:color w:val="3333FF"/>
        </w:rPr>
        <w:t>Bamkole</w:t>
      </w:r>
      <w:proofErr w:type="spellEnd"/>
      <w:r w:rsidRPr="00DF0388">
        <w:rPr>
          <w:rFonts w:ascii="Arial" w:hAnsi="Arial" w:cs="Arial"/>
          <w:color w:val="3333FF"/>
        </w:rPr>
        <w:t>, 2019</w:t>
      </w:r>
      <w:r w:rsidRPr="00DF0388">
        <w:rPr>
          <w:rFonts w:ascii="Arial" w:hAnsi="Arial" w:cs="Arial"/>
        </w:rPr>
        <w:t xml:space="preserve">). </w:t>
      </w:r>
      <w:r>
        <w:rPr>
          <w:rFonts w:ascii="Arial" w:hAnsi="Arial" w:cs="Arial"/>
          <w:shd w:val="clear" w:color="auto" w:fill="FFFFFF"/>
        </w:rPr>
        <w:t xml:space="preserve">The benefits of these programmes are better linked to the participative character of placemaking (e.g., enhancing sense of belonging and sense of community </w:t>
      </w:r>
      <w:r w:rsidRPr="000129A8">
        <w:rPr>
          <w:rFonts w:ascii="Arial" w:hAnsi="Arial" w:cs="Arial"/>
          <w:shd w:val="clear" w:color="auto" w:fill="FFFFFF"/>
        </w:rPr>
        <w:t>(</w:t>
      </w:r>
      <w:r w:rsidRPr="000129A8">
        <w:rPr>
          <w:rFonts w:ascii="Arial" w:hAnsi="Arial" w:cs="Arial"/>
          <w:color w:val="0000FF"/>
          <w:shd w:val="clear" w:color="auto" w:fill="FFFFFF"/>
        </w:rPr>
        <w:t>Dempsey et al., 2014; Strydom, et al., 2018</w:t>
      </w:r>
      <w:r w:rsidRPr="000E447B">
        <w:rPr>
          <w:rFonts w:ascii="Arial" w:hAnsi="Arial" w:cs="Arial"/>
          <w:shd w:val="clear" w:color="auto" w:fill="FFFFFF"/>
        </w:rPr>
        <w:t>)</w:t>
      </w:r>
      <w:r w:rsidRPr="000E447B">
        <w:rPr>
          <w:rFonts w:ascii="Arial" w:hAnsi="Arial" w:cs="Arial"/>
        </w:rPr>
        <w:t>.</w:t>
      </w:r>
      <w:r w:rsidRPr="000129A8">
        <w:rPr>
          <w:rFonts w:ascii="Arial" w:hAnsi="Arial" w:cs="Arial"/>
          <w:color w:val="0000FF"/>
        </w:rPr>
        <w:t xml:space="preserve"> </w:t>
      </w:r>
      <w:r>
        <w:rPr>
          <w:rFonts w:ascii="Arial" w:hAnsi="Arial" w:cs="Arial"/>
        </w:rPr>
        <w:t xml:space="preserve">However, </w:t>
      </w:r>
      <w:r w:rsidRPr="00DF0388">
        <w:rPr>
          <w:rFonts w:ascii="Arial" w:hAnsi="Arial" w:cs="Arial"/>
        </w:rPr>
        <w:t>for these activities to take place, there must be an external enabler that facilitates the emergence of such practices. The caveat of such activities is that</w:t>
      </w:r>
      <w:r>
        <w:rPr>
          <w:rFonts w:ascii="Arial" w:hAnsi="Arial" w:cs="Arial"/>
        </w:rPr>
        <w:t xml:space="preserve"> they</w:t>
      </w:r>
      <w:r w:rsidRPr="00DF0388">
        <w:rPr>
          <w:rFonts w:ascii="Arial" w:hAnsi="Arial" w:cs="Arial"/>
        </w:rPr>
        <w:t xml:space="preserve"> </w:t>
      </w:r>
      <w:r>
        <w:rPr>
          <w:rFonts w:ascii="Arial" w:hAnsi="Arial" w:cs="Arial"/>
        </w:rPr>
        <w:t>can fail to achieve</w:t>
      </w:r>
      <w:r w:rsidRPr="00DF0388">
        <w:rPr>
          <w:rFonts w:ascii="Arial" w:hAnsi="Arial" w:cs="Arial"/>
        </w:rPr>
        <w:t xml:space="preserve"> long term</w:t>
      </w:r>
      <w:r>
        <w:rPr>
          <w:rFonts w:ascii="Arial" w:hAnsi="Arial" w:cs="Arial"/>
        </w:rPr>
        <w:t xml:space="preserve"> </w:t>
      </w:r>
      <w:r w:rsidRPr="00DF0388">
        <w:rPr>
          <w:rFonts w:ascii="Arial" w:hAnsi="Arial" w:cs="Arial"/>
        </w:rPr>
        <w:t>involvement in the maintenance of the green space (</w:t>
      </w:r>
      <w:r w:rsidRPr="00DF0388">
        <w:rPr>
          <w:rFonts w:ascii="Arial" w:hAnsi="Arial" w:cs="Arial"/>
          <w:color w:val="0000FF"/>
        </w:rPr>
        <w:t>Tan &amp; Neo, 2009</w:t>
      </w:r>
      <w:r w:rsidRPr="00DF0388">
        <w:rPr>
          <w:rFonts w:ascii="Arial" w:hAnsi="Arial" w:cs="Arial"/>
        </w:rPr>
        <w:t xml:space="preserve">; </w:t>
      </w:r>
      <w:proofErr w:type="spellStart"/>
      <w:r w:rsidRPr="00DF0388">
        <w:rPr>
          <w:rFonts w:ascii="Arial" w:hAnsi="Arial" w:cs="Arial"/>
          <w:color w:val="3333FF"/>
          <w:shd w:val="clear" w:color="auto" w:fill="FFFFFF"/>
        </w:rPr>
        <w:t>Mattijssen</w:t>
      </w:r>
      <w:proofErr w:type="spellEnd"/>
      <w:r w:rsidRPr="00DF0388">
        <w:rPr>
          <w:rFonts w:ascii="Arial" w:hAnsi="Arial" w:cs="Arial"/>
          <w:color w:val="3333FF"/>
          <w:shd w:val="clear" w:color="auto" w:fill="FFFFFF"/>
        </w:rPr>
        <w:t xml:space="preserve"> </w:t>
      </w:r>
      <w:r w:rsidRPr="00DF0388">
        <w:rPr>
          <w:rFonts w:ascii="Arial" w:hAnsi="Arial" w:cs="Arial"/>
          <w:i/>
          <w:iCs/>
          <w:color w:val="3333FF"/>
          <w:shd w:val="clear" w:color="auto" w:fill="FFFFFF"/>
        </w:rPr>
        <w:t xml:space="preserve">et al, </w:t>
      </w:r>
      <w:r w:rsidRPr="00DF0388">
        <w:rPr>
          <w:rFonts w:ascii="Arial" w:hAnsi="Arial" w:cs="Arial"/>
          <w:color w:val="3333FF"/>
          <w:shd w:val="clear" w:color="auto" w:fill="FFFFFF"/>
        </w:rPr>
        <w:t>(a)</w:t>
      </w:r>
      <w:r w:rsidRPr="00DF0388">
        <w:rPr>
          <w:rFonts w:ascii="Arial" w:hAnsi="Arial" w:cs="Arial"/>
          <w:i/>
          <w:iCs/>
          <w:color w:val="3333FF"/>
          <w:shd w:val="clear" w:color="auto" w:fill="FFFFFF"/>
        </w:rPr>
        <w:t xml:space="preserve"> </w:t>
      </w:r>
      <w:r w:rsidRPr="00DF0388">
        <w:rPr>
          <w:rFonts w:ascii="Arial" w:hAnsi="Arial" w:cs="Arial"/>
          <w:color w:val="3333FF"/>
          <w:shd w:val="clear" w:color="auto" w:fill="FFFFFF"/>
        </w:rPr>
        <w:t>2017</w:t>
      </w:r>
      <w:r w:rsidRPr="00DF0388">
        <w:rPr>
          <w:rFonts w:ascii="Arial" w:hAnsi="Arial" w:cs="Arial"/>
          <w:shd w:val="clear" w:color="auto" w:fill="FFFFFF"/>
        </w:rPr>
        <w:t xml:space="preserve">), </w:t>
      </w:r>
      <w:r>
        <w:rPr>
          <w:rFonts w:ascii="Arial" w:hAnsi="Arial" w:cs="Arial"/>
          <w:shd w:val="clear" w:color="auto" w:fill="FFFFFF"/>
        </w:rPr>
        <w:t>often turning</w:t>
      </w:r>
      <w:r w:rsidRPr="00DF0388">
        <w:rPr>
          <w:rFonts w:ascii="Arial" w:hAnsi="Arial" w:cs="Arial"/>
          <w:shd w:val="clear" w:color="auto" w:fill="FFFFFF"/>
        </w:rPr>
        <w:t xml:space="preserve"> </w:t>
      </w:r>
      <w:r w:rsidRPr="00362BDC">
        <w:rPr>
          <w:rFonts w:ascii="Arial" w:hAnsi="Arial" w:cs="Arial"/>
          <w:shd w:val="clear" w:color="auto" w:fill="FFFFFF"/>
        </w:rPr>
        <w:t xml:space="preserve">into a </w:t>
      </w:r>
      <w:r>
        <w:rPr>
          <w:rFonts w:ascii="Arial" w:hAnsi="Arial" w:cs="Arial"/>
          <w:shd w:val="clear" w:color="auto" w:fill="FFFFFF"/>
        </w:rPr>
        <w:t xml:space="preserve">superficial beautification </w:t>
      </w:r>
      <w:r w:rsidRPr="00362BDC">
        <w:rPr>
          <w:rFonts w:ascii="Arial" w:hAnsi="Arial" w:cs="Arial"/>
          <w:shd w:val="clear" w:color="auto" w:fill="FFFFFF"/>
        </w:rPr>
        <w:t>process in which citizens have minimal engagement in the long</w:t>
      </w:r>
      <w:r>
        <w:rPr>
          <w:rFonts w:ascii="Arial" w:hAnsi="Arial" w:cs="Arial"/>
          <w:shd w:val="clear" w:color="auto" w:fill="FFFFFF"/>
        </w:rPr>
        <w:t>-</w:t>
      </w:r>
      <w:r w:rsidRPr="00362BDC">
        <w:rPr>
          <w:rFonts w:ascii="Arial" w:hAnsi="Arial" w:cs="Arial"/>
          <w:shd w:val="clear" w:color="auto" w:fill="FFFFFF"/>
        </w:rPr>
        <w:t>term</w:t>
      </w:r>
      <w:r>
        <w:rPr>
          <w:rFonts w:ascii="Arial" w:hAnsi="Arial" w:cs="Arial"/>
          <w:shd w:val="clear" w:color="auto" w:fill="FFFFFF"/>
        </w:rPr>
        <w:t xml:space="preserve"> (</w:t>
      </w:r>
      <w:proofErr w:type="spellStart"/>
      <w:r w:rsidRPr="00982B33">
        <w:rPr>
          <w:rFonts w:ascii="Arial" w:hAnsi="Arial" w:cs="Arial"/>
          <w:color w:val="0000FF"/>
          <w:shd w:val="clear" w:color="auto" w:fill="FFFFFF"/>
        </w:rPr>
        <w:t>Hes</w:t>
      </w:r>
      <w:proofErr w:type="spellEnd"/>
      <w:r w:rsidRPr="00982B33">
        <w:rPr>
          <w:rFonts w:ascii="Arial" w:hAnsi="Arial" w:cs="Arial"/>
          <w:color w:val="0000FF"/>
          <w:shd w:val="clear" w:color="auto" w:fill="FFFFFF"/>
        </w:rPr>
        <w:t xml:space="preserve"> </w:t>
      </w:r>
      <w:r w:rsidRPr="00982B33">
        <w:rPr>
          <w:rFonts w:ascii="Arial" w:hAnsi="Arial" w:cs="Arial"/>
          <w:i/>
          <w:iCs/>
          <w:color w:val="0000FF"/>
          <w:shd w:val="clear" w:color="auto" w:fill="FFFFFF"/>
        </w:rPr>
        <w:t xml:space="preserve">et al., </w:t>
      </w:r>
      <w:r w:rsidRPr="00982B33">
        <w:rPr>
          <w:rFonts w:ascii="Arial" w:hAnsi="Arial" w:cs="Arial"/>
          <w:color w:val="0000FF"/>
          <w:shd w:val="clear" w:color="auto" w:fill="FFFFFF"/>
        </w:rPr>
        <w:t>2020</w:t>
      </w:r>
      <w:r>
        <w:rPr>
          <w:rFonts w:ascii="Arial" w:hAnsi="Arial" w:cs="Arial"/>
          <w:shd w:val="clear" w:color="auto" w:fill="FFFFFF"/>
        </w:rPr>
        <w:t xml:space="preserve">) defeating the purpose of implementing nature-placemaking activities </w:t>
      </w:r>
      <w:r w:rsidRPr="00CE3079">
        <w:rPr>
          <w:rFonts w:ascii="Arial" w:hAnsi="Arial" w:cs="Arial"/>
        </w:rPr>
        <w:t>(</w:t>
      </w:r>
      <w:proofErr w:type="spellStart"/>
      <w:r w:rsidRPr="00CE3079">
        <w:rPr>
          <w:rFonts w:ascii="Arial" w:hAnsi="Arial" w:cs="Arial"/>
          <w:color w:val="0000FF"/>
        </w:rPr>
        <w:t>Schneekloth</w:t>
      </w:r>
      <w:proofErr w:type="spellEnd"/>
      <w:r w:rsidRPr="00CE3079">
        <w:rPr>
          <w:rFonts w:ascii="Arial" w:hAnsi="Arial" w:cs="Arial"/>
          <w:color w:val="0000FF"/>
        </w:rPr>
        <w:t xml:space="preserve"> </w:t>
      </w:r>
      <w:r w:rsidRPr="00CE3079">
        <w:rPr>
          <w:rFonts w:ascii="Arial" w:hAnsi="Arial" w:cs="Arial"/>
          <w:i/>
          <w:iCs/>
          <w:color w:val="0000FF"/>
        </w:rPr>
        <w:t xml:space="preserve">et al., </w:t>
      </w:r>
      <w:r w:rsidRPr="00CE3079">
        <w:rPr>
          <w:rFonts w:ascii="Arial" w:hAnsi="Arial" w:cs="Arial"/>
          <w:color w:val="0000FF"/>
        </w:rPr>
        <w:t xml:space="preserve">1995; Dempsey &amp; Smith, 2014; </w:t>
      </w:r>
      <w:proofErr w:type="spellStart"/>
      <w:r w:rsidRPr="00CE3079">
        <w:rPr>
          <w:rFonts w:ascii="Arial" w:hAnsi="Arial" w:cs="Arial"/>
          <w:color w:val="0000FF"/>
          <w:shd w:val="clear" w:color="auto" w:fill="FFFFFF"/>
        </w:rPr>
        <w:t>Mattijssen</w:t>
      </w:r>
      <w:proofErr w:type="spellEnd"/>
      <w:r w:rsidRPr="00CE3079">
        <w:rPr>
          <w:rFonts w:ascii="Arial" w:hAnsi="Arial" w:cs="Arial"/>
          <w:color w:val="0000FF"/>
          <w:shd w:val="clear" w:color="auto" w:fill="FFFFFF"/>
        </w:rPr>
        <w:t xml:space="preserve"> </w:t>
      </w:r>
      <w:r w:rsidRPr="00CE3079">
        <w:rPr>
          <w:rFonts w:ascii="Arial" w:hAnsi="Arial" w:cs="Arial"/>
          <w:i/>
          <w:iCs/>
          <w:color w:val="0000FF"/>
          <w:shd w:val="clear" w:color="auto" w:fill="FFFFFF"/>
        </w:rPr>
        <w:t xml:space="preserve">et al., </w:t>
      </w:r>
      <w:r w:rsidRPr="00CE3079">
        <w:rPr>
          <w:rFonts w:ascii="Arial" w:hAnsi="Arial" w:cs="Arial"/>
          <w:color w:val="0000FF"/>
          <w:shd w:val="clear" w:color="auto" w:fill="FFFFFF"/>
        </w:rPr>
        <w:t>2017</w:t>
      </w:r>
      <w:r w:rsidRPr="00CE3079">
        <w:rPr>
          <w:rFonts w:ascii="Arial" w:hAnsi="Arial" w:cs="Arial"/>
          <w:shd w:val="clear" w:color="auto" w:fill="FFFFFF"/>
        </w:rPr>
        <w:t>).</w:t>
      </w:r>
      <w:r>
        <w:rPr>
          <w:rFonts w:ascii="Arial" w:hAnsi="Arial" w:cs="Arial"/>
          <w:shd w:val="clear" w:color="auto" w:fill="FFFFFF"/>
        </w:rPr>
        <w:t xml:space="preserve"> </w:t>
      </w:r>
    </w:p>
    <w:p w14:paraId="74066B2B" w14:textId="7818D4B7" w:rsidR="00AF0EDB" w:rsidRDefault="00AF0EDB" w:rsidP="00AF0EDB">
      <w:pPr>
        <w:rPr>
          <w:rFonts w:ascii="Arial" w:hAnsi="Arial" w:cs="Arial"/>
          <w:shd w:val="clear" w:color="auto" w:fill="FFFFFF"/>
        </w:rPr>
      </w:pPr>
      <w:commentRangeStart w:id="6"/>
      <w:r>
        <w:rPr>
          <w:rFonts w:ascii="Arial" w:hAnsi="Arial" w:cs="Arial"/>
        </w:rPr>
        <w:t>An</w:t>
      </w:r>
      <w:commentRangeEnd w:id="6"/>
      <w:r w:rsidR="00D52C0A">
        <w:rPr>
          <w:rStyle w:val="CommentReference"/>
        </w:rPr>
        <w:commentReference w:id="6"/>
      </w:r>
      <w:r>
        <w:rPr>
          <w:rFonts w:ascii="Arial" w:hAnsi="Arial" w:cs="Arial"/>
        </w:rPr>
        <w:t xml:space="preserve"> example is found in Singapore, where placemaking programmes are implemented by the government to </w:t>
      </w:r>
      <w:r w:rsidRPr="00CE3079">
        <w:rPr>
          <w:rFonts w:ascii="Arial" w:hAnsi="Arial" w:cs="Arial"/>
          <w:shd w:val="clear" w:color="auto" w:fill="FFFFFF"/>
        </w:rPr>
        <w:t>increase the active engagement of individuals in the construction and maintenance of the green places</w:t>
      </w:r>
      <w:r w:rsidR="00C41B49">
        <w:rPr>
          <w:rFonts w:ascii="Arial" w:hAnsi="Arial" w:cs="Arial"/>
          <w:shd w:val="clear" w:color="auto" w:fill="FFFFFF"/>
        </w:rPr>
        <w:t xml:space="preserve">. Community </w:t>
      </w:r>
      <w:r w:rsidR="008B629A">
        <w:rPr>
          <w:rFonts w:ascii="Arial" w:hAnsi="Arial" w:cs="Arial"/>
          <w:shd w:val="clear" w:color="auto" w:fill="FFFFFF"/>
        </w:rPr>
        <w:t>in Boom for instance</w:t>
      </w:r>
      <w:r w:rsidR="00972004">
        <w:rPr>
          <w:rFonts w:ascii="Arial" w:hAnsi="Arial" w:cs="Arial"/>
          <w:shd w:val="clear" w:color="auto" w:fill="FFFFFF"/>
        </w:rPr>
        <w:t>,</w:t>
      </w:r>
      <w:r w:rsidR="008B629A">
        <w:rPr>
          <w:rFonts w:ascii="Arial" w:hAnsi="Arial" w:cs="Arial"/>
          <w:shd w:val="clear" w:color="auto" w:fill="FFFFFF"/>
        </w:rPr>
        <w:t xml:space="preserve"> was part of a government initiative in 2005 aimed </w:t>
      </w:r>
      <w:r w:rsidR="002167F3">
        <w:rPr>
          <w:rFonts w:ascii="Arial" w:hAnsi="Arial" w:cs="Arial"/>
          <w:shd w:val="clear" w:color="auto" w:fill="FFFFFF"/>
        </w:rPr>
        <w:t>at promoting a nationwide gardening movement</w:t>
      </w:r>
      <w:r w:rsidR="00972004">
        <w:rPr>
          <w:rFonts w:ascii="Arial" w:hAnsi="Arial" w:cs="Arial"/>
          <w:shd w:val="clear" w:color="auto" w:fill="FFFFFF"/>
        </w:rPr>
        <w:t xml:space="preserve"> (</w:t>
      </w:r>
      <w:r w:rsidR="00972004" w:rsidRPr="00112B4A">
        <w:rPr>
          <w:rFonts w:ascii="Arial" w:hAnsi="Arial" w:cs="Arial"/>
          <w:highlight w:val="yellow"/>
          <w:shd w:val="clear" w:color="auto" w:fill="FFFFFF"/>
        </w:rPr>
        <w:t>National Par</w:t>
      </w:r>
      <w:r w:rsidR="00925C45" w:rsidRPr="00112B4A">
        <w:rPr>
          <w:rFonts w:ascii="Arial" w:hAnsi="Arial" w:cs="Arial"/>
          <w:highlight w:val="yellow"/>
          <w:shd w:val="clear" w:color="auto" w:fill="FFFFFF"/>
        </w:rPr>
        <w:t>ks, 2021</w:t>
      </w:r>
      <w:r w:rsidR="00925C45">
        <w:rPr>
          <w:rFonts w:ascii="Arial" w:hAnsi="Arial" w:cs="Arial"/>
          <w:shd w:val="clear" w:color="auto" w:fill="FFFFFF"/>
        </w:rPr>
        <w:t>)</w:t>
      </w:r>
      <w:r w:rsidR="00303F2A">
        <w:rPr>
          <w:rFonts w:ascii="Arial" w:hAnsi="Arial" w:cs="Arial"/>
          <w:shd w:val="clear" w:color="auto" w:fill="FFFFFF"/>
        </w:rPr>
        <w:t>.</w:t>
      </w:r>
      <w:r w:rsidR="002167F3">
        <w:rPr>
          <w:rFonts w:ascii="Arial" w:hAnsi="Arial" w:cs="Arial"/>
          <w:shd w:val="clear" w:color="auto" w:fill="FFFFFF"/>
        </w:rPr>
        <w:t xml:space="preserve"> Technica</w:t>
      </w:r>
      <w:r w:rsidR="007F0853">
        <w:rPr>
          <w:rFonts w:ascii="Arial" w:hAnsi="Arial" w:cs="Arial"/>
          <w:shd w:val="clear" w:color="auto" w:fill="FFFFFF"/>
        </w:rPr>
        <w:t xml:space="preserve">l and financial aid has supported </w:t>
      </w:r>
      <w:r w:rsidR="00972004">
        <w:rPr>
          <w:rFonts w:ascii="Arial" w:hAnsi="Arial" w:cs="Arial"/>
          <w:shd w:val="clear" w:color="auto" w:fill="FFFFFF"/>
        </w:rPr>
        <w:t>community gardens across the country.</w:t>
      </w:r>
      <w:r w:rsidR="00303F2A">
        <w:rPr>
          <w:rFonts w:ascii="Arial" w:hAnsi="Arial" w:cs="Arial"/>
          <w:shd w:val="clear" w:color="auto" w:fill="FFFFFF"/>
        </w:rPr>
        <w:t xml:space="preserve"> Regrettably, the past research </w:t>
      </w:r>
      <w:r w:rsidR="00303F2A">
        <w:rPr>
          <w:rFonts w:ascii="Arial" w:hAnsi="Arial" w:cs="Arial"/>
          <w:shd w:val="clear" w:color="auto" w:fill="FFFFFF"/>
          <w:lang w:val="en-US"/>
        </w:rPr>
        <w:t xml:space="preserve">in Singapore </w:t>
      </w:r>
      <w:r w:rsidR="00303F2A">
        <w:rPr>
          <w:rFonts w:ascii="Arial" w:hAnsi="Arial" w:cs="Arial"/>
          <w:shd w:val="clear" w:color="auto" w:fill="FFFFFF"/>
        </w:rPr>
        <w:t>suggests that extensive involvement of the government in such initiatives tend to hinder resident’s levels of engagement as reflected on the citizen’s hesitation to be associated with government-run programmes (</w:t>
      </w:r>
      <w:r w:rsidR="00303F2A" w:rsidRPr="00B7655F">
        <w:rPr>
          <w:rFonts w:ascii="Arial" w:hAnsi="Arial" w:cs="Arial"/>
          <w:color w:val="0000FF"/>
          <w:shd w:val="clear" w:color="auto" w:fill="FFFFFF"/>
        </w:rPr>
        <w:t>Chua, 2000; Lee, 2002; Tan &amp; Neo, 2009</w:t>
      </w:r>
      <w:r w:rsidR="00303F2A">
        <w:rPr>
          <w:rFonts w:ascii="Arial" w:hAnsi="Arial" w:cs="Arial"/>
          <w:shd w:val="clear" w:color="auto" w:fill="FFFFFF"/>
        </w:rPr>
        <w:t>).</w:t>
      </w:r>
      <w:del w:id="7" w:author="Yohei Kato" w:date="2022-02-17T15:36:00Z">
        <w:r w:rsidDel="004F1ECA">
          <w:rPr>
            <w:rFonts w:ascii="Arial" w:hAnsi="Arial" w:cs="Arial"/>
            <w:shd w:val="clear" w:color="auto" w:fill="FFFFFF"/>
          </w:rPr>
          <w:delText>.</w:delText>
        </w:r>
      </w:del>
      <w:r>
        <w:rPr>
          <w:rFonts w:ascii="Arial" w:hAnsi="Arial" w:cs="Arial"/>
          <w:shd w:val="clear" w:color="auto" w:fill="FFFFFF"/>
        </w:rPr>
        <w:t xml:space="preserve"> Additionally, there is no evidence that </w:t>
      </w:r>
      <w:r>
        <w:rPr>
          <w:rFonts w:ascii="Arial" w:hAnsi="Arial" w:cs="Arial"/>
          <w:lang w:val="en-US"/>
        </w:rPr>
        <w:t>environmental awareness and/or pro-environmental attitudes</w:t>
      </w:r>
      <w:r w:rsidRPr="00CE3079">
        <w:rPr>
          <w:rFonts w:ascii="Arial" w:hAnsi="Arial" w:cs="Arial"/>
        </w:rPr>
        <w:t xml:space="preserve"> </w:t>
      </w:r>
      <w:r>
        <w:rPr>
          <w:rFonts w:ascii="Arial" w:hAnsi="Arial" w:cs="Arial"/>
        </w:rPr>
        <w:t xml:space="preserve">are achieved after the programmes are concluded. </w:t>
      </w:r>
      <w:r w:rsidRPr="00DF0388">
        <w:rPr>
          <w:rFonts w:ascii="Arial" w:hAnsi="Arial" w:cs="Arial"/>
          <w:shd w:val="clear" w:color="auto" w:fill="FFFFFF"/>
        </w:rPr>
        <w:t xml:space="preserve">Interestingly, </w:t>
      </w:r>
      <w:r>
        <w:rPr>
          <w:rFonts w:ascii="Arial" w:hAnsi="Arial" w:cs="Arial"/>
          <w:shd w:val="clear" w:color="auto" w:fill="FFFFFF"/>
        </w:rPr>
        <w:t xml:space="preserve">to counterpoise the government initiatives, </w:t>
      </w:r>
      <w:r w:rsidRPr="00DF0388">
        <w:rPr>
          <w:rFonts w:ascii="Arial" w:hAnsi="Arial" w:cs="Arial"/>
          <w:shd w:val="clear" w:color="auto" w:fill="FFFFFF"/>
        </w:rPr>
        <w:t xml:space="preserve">dispersed NGO-led citizen initiatives integrating </w:t>
      </w:r>
      <w:r>
        <w:rPr>
          <w:rFonts w:ascii="Arial" w:hAnsi="Arial" w:cs="Arial"/>
          <w:shd w:val="clear" w:color="auto" w:fill="FFFFFF"/>
        </w:rPr>
        <w:t>nature-</w:t>
      </w:r>
      <w:r w:rsidRPr="00DF0388">
        <w:rPr>
          <w:rFonts w:ascii="Arial" w:hAnsi="Arial" w:cs="Arial"/>
          <w:shd w:val="clear" w:color="auto" w:fill="FFFFFF"/>
        </w:rPr>
        <w:t>placemaking activities</w:t>
      </w:r>
      <w:r w:rsidRPr="00B963DA">
        <w:rPr>
          <w:rFonts w:ascii="Arial" w:hAnsi="Arial" w:cs="Arial"/>
          <w:shd w:val="clear" w:color="auto" w:fill="FFFFFF"/>
        </w:rPr>
        <w:t xml:space="preserve"> </w:t>
      </w:r>
      <w:r w:rsidRPr="00DF0388">
        <w:rPr>
          <w:rFonts w:ascii="Arial" w:hAnsi="Arial" w:cs="Arial"/>
          <w:shd w:val="clear" w:color="auto" w:fill="FFFFFF"/>
        </w:rPr>
        <w:t>have emerged in Singapore</w:t>
      </w:r>
      <w:r>
        <w:rPr>
          <w:rFonts w:ascii="Arial" w:hAnsi="Arial" w:cs="Arial"/>
          <w:shd w:val="clear" w:color="auto" w:fill="FFFFFF"/>
        </w:rPr>
        <w:t xml:space="preserve">. </w:t>
      </w:r>
      <w:r w:rsidRPr="00DF0388">
        <w:rPr>
          <w:rFonts w:ascii="Arial" w:hAnsi="Arial" w:cs="Arial"/>
          <w:shd w:val="clear" w:color="auto" w:fill="FFFFFF"/>
        </w:rPr>
        <w:t xml:space="preserve">Some of these initiatives aim at re-introducing social characteristics such as community </w:t>
      </w:r>
      <w:r w:rsidRPr="00DF0388">
        <w:rPr>
          <w:rFonts w:ascii="Arial" w:hAnsi="Arial" w:cs="Arial"/>
          <w:shd w:val="clear" w:color="auto" w:fill="FFFFFF"/>
        </w:rPr>
        <w:lastRenderedPageBreak/>
        <w:t xml:space="preserve">bonding, environmental awareness (e.g., sustainability), </w:t>
      </w:r>
      <w:r>
        <w:rPr>
          <w:rFonts w:ascii="Arial" w:hAnsi="Arial" w:cs="Arial"/>
          <w:shd w:val="clear" w:color="auto" w:fill="FFFFFF"/>
        </w:rPr>
        <w:t xml:space="preserve">meaningful </w:t>
      </w:r>
      <w:r w:rsidRPr="00DF0388">
        <w:rPr>
          <w:rFonts w:ascii="Arial" w:hAnsi="Arial" w:cs="Arial"/>
          <w:shd w:val="clear" w:color="auto" w:fill="FFFFFF"/>
        </w:rPr>
        <w:t>nature connection and citizen agency</w:t>
      </w:r>
      <w:r>
        <w:rPr>
          <w:rFonts w:ascii="Arial" w:hAnsi="Arial" w:cs="Arial"/>
          <w:shd w:val="clear" w:color="auto" w:fill="FFFFFF"/>
        </w:rPr>
        <w:t xml:space="preserve">, which in turn create opportunities for psychological restoration. </w:t>
      </w:r>
    </w:p>
    <w:p w14:paraId="01930360" w14:textId="77777777" w:rsidR="00933842" w:rsidRDefault="00933842" w:rsidP="00796D4D">
      <w:pPr>
        <w:pStyle w:val="Heading2"/>
        <w:rPr>
          <w:shd w:val="clear" w:color="auto" w:fill="FFFFFF"/>
        </w:rPr>
      </w:pPr>
      <w:r w:rsidRPr="008350F9">
        <w:rPr>
          <w:shd w:val="clear" w:color="auto" w:fill="FFFFFF"/>
        </w:rPr>
        <w:t>Nature-placemaking</w:t>
      </w:r>
      <w:r>
        <w:rPr>
          <w:shd w:val="clear" w:color="auto" w:fill="FFFFFF"/>
        </w:rPr>
        <w:t xml:space="preserve"> led by NGOs and its facilitators</w:t>
      </w:r>
    </w:p>
    <w:p w14:paraId="7F2E77A0" w14:textId="5AF83E62" w:rsidR="00955A75" w:rsidRPr="00AF5B8E" w:rsidRDefault="00955A75" w:rsidP="00955A75">
      <w:pPr>
        <w:spacing w:before="240"/>
        <w:rPr>
          <w:rFonts w:ascii="Arial" w:hAnsi="Arial" w:cs="Arial"/>
          <w:shd w:val="clear" w:color="auto" w:fill="FFFFFF"/>
        </w:rPr>
      </w:pPr>
      <w:r>
        <w:rPr>
          <w:rFonts w:ascii="Arial" w:hAnsi="Arial" w:cs="Arial"/>
          <w:shd w:val="clear" w:color="auto" w:fill="FFFFFF"/>
        </w:rPr>
        <w:t>N</w:t>
      </w:r>
      <w:r w:rsidRPr="00DF0388">
        <w:rPr>
          <w:rFonts w:ascii="Arial" w:hAnsi="Arial"/>
        </w:rPr>
        <w:t>ature-placemaking activities guided by NGOs</w:t>
      </w:r>
      <w:r>
        <w:rPr>
          <w:rFonts w:ascii="Arial" w:hAnsi="Arial"/>
        </w:rPr>
        <w:t xml:space="preserve"> </w:t>
      </w:r>
      <w:r w:rsidRPr="00DF0388">
        <w:rPr>
          <w:rFonts w:ascii="Arial" w:hAnsi="Arial"/>
        </w:rPr>
        <w:t>enhance the psychological health and wellbeing. For instance, sense of community (</w:t>
      </w:r>
      <w:r w:rsidRPr="00DF0388">
        <w:rPr>
          <w:rFonts w:ascii="Arial" w:hAnsi="Arial"/>
          <w:color w:val="0000FF"/>
        </w:rPr>
        <w:t xml:space="preserve">Leon &amp; Neo, </w:t>
      </w:r>
      <w:r w:rsidRPr="00DF0388">
        <w:rPr>
          <w:rFonts w:ascii="Arial" w:hAnsi="Arial"/>
        </w:rPr>
        <w:t>2009), behaviours grounded in environmental awareness (</w:t>
      </w:r>
      <w:r w:rsidRPr="00DF0388">
        <w:rPr>
          <w:rFonts w:ascii="Arial" w:hAnsi="Arial"/>
          <w:color w:val="0000FF"/>
        </w:rPr>
        <w:t>Fettes &amp; Judson, 2010</w:t>
      </w:r>
      <w:r w:rsidRPr="00DF0388">
        <w:rPr>
          <w:rFonts w:ascii="Arial" w:hAnsi="Arial"/>
        </w:rPr>
        <w:t>), and feelings that contribute to sustain long-term engagement and motivation (i.e., autonomy, competence, relatedness, self-esteem, and self-efficacy) (</w:t>
      </w:r>
      <w:r w:rsidRPr="00DF0388">
        <w:rPr>
          <w:rFonts w:ascii="Arial" w:hAnsi="Arial"/>
          <w:color w:val="0000FF"/>
        </w:rPr>
        <w:t xml:space="preserve">Ryan &amp; Deci, 2000; Sheldon &amp; </w:t>
      </w:r>
      <w:proofErr w:type="spellStart"/>
      <w:r w:rsidRPr="00DF0388">
        <w:rPr>
          <w:rFonts w:ascii="Arial" w:hAnsi="Arial"/>
          <w:color w:val="0000FF"/>
        </w:rPr>
        <w:t>Kasser</w:t>
      </w:r>
      <w:proofErr w:type="spellEnd"/>
      <w:r w:rsidRPr="00DF0388">
        <w:rPr>
          <w:rFonts w:ascii="Arial" w:hAnsi="Arial"/>
          <w:color w:val="0000FF"/>
        </w:rPr>
        <w:t xml:space="preserve">, 1998; </w:t>
      </w:r>
      <w:proofErr w:type="spellStart"/>
      <w:r w:rsidRPr="00DF0388">
        <w:rPr>
          <w:rFonts w:ascii="Arial" w:hAnsi="Arial"/>
          <w:color w:val="0000FF"/>
        </w:rPr>
        <w:t>Gillison</w:t>
      </w:r>
      <w:proofErr w:type="spellEnd"/>
      <w:r w:rsidRPr="00DF0388">
        <w:rPr>
          <w:rFonts w:ascii="Arial" w:hAnsi="Arial"/>
          <w:color w:val="0000FF"/>
        </w:rPr>
        <w:t xml:space="preserve"> et al., 2019</w:t>
      </w:r>
      <w:r w:rsidRPr="00DF0388">
        <w:rPr>
          <w:rFonts w:ascii="Arial" w:hAnsi="Arial"/>
        </w:rPr>
        <w:t xml:space="preserve">). According to </w:t>
      </w:r>
      <w:r w:rsidRPr="00DF0388">
        <w:rPr>
          <w:rFonts w:ascii="Arial" w:hAnsi="Arial"/>
          <w:color w:val="0000FF"/>
        </w:rPr>
        <w:t xml:space="preserve">Tan &amp; Neo </w:t>
      </w:r>
      <w:r w:rsidRPr="00DF0388">
        <w:rPr>
          <w:rFonts w:ascii="Arial" w:hAnsi="Arial"/>
        </w:rPr>
        <w:t>(2009), being involved in nature related activities led by NGOs can help increase peoples’ passion towards nature and creates a genuine and non-partisan civic activism. The socially constructed experience with nature also helps individuals to forge new connections with likeminded people (</w:t>
      </w:r>
      <w:proofErr w:type="spellStart"/>
      <w:r w:rsidRPr="00DF0388">
        <w:rPr>
          <w:rFonts w:ascii="Arial" w:hAnsi="Arial"/>
          <w:color w:val="0000FF"/>
          <w:lang w:val="en-US"/>
        </w:rPr>
        <w:t>Wolsko</w:t>
      </w:r>
      <w:proofErr w:type="spellEnd"/>
      <w:r w:rsidRPr="00DF0388">
        <w:rPr>
          <w:rFonts w:ascii="Arial" w:hAnsi="Arial"/>
          <w:color w:val="0000FF"/>
          <w:lang w:val="en-US"/>
        </w:rPr>
        <w:t xml:space="preserve"> &amp; Lindberg, 2013</w:t>
      </w:r>
      <w:r w:rsidRPr="00DF0388">
        <w:rPr>
          <w:rFonts w:ascii="Arial" w:hAnsi="Arial"/>
        </w:rPr>
        <w:t>), whereby confidence and empowerment are generated in individuals (</w:t>
      </w:r>
      <w:r w:rsidRPr="00DF0388">
        <w:rPr>
          <w:rFonts w:ascii="Arial" w:hAnsi="Arial"/>
          <w:color w:val="0000FF"/>
        </w:rPr>
        <w:t>Rai Singh &amp; Rahman, 2012</w:t>
      </w:r>
      <w:r w:rsidRPr="00DF0388">
        <w:rPr>
          <w:rFonts w:ascii="Arial" w:hAnsi="Arial"/>
        </w:rPr>
        <w:t xml:space="preserve">).  </w:t>
      </w:r>
      <w:commentRangeStart w:id="8"/>
      <w:r w:rsidRPr="00DF0388">
        <w:rPr>
          <w:rFonts w:ascii="Arial" w:hAnsi="Arial"/>
        </w:rPr>
        <w:t xml:space="preserve">The result of being part of a self-motivating environment is that individuals can sustain citizen engagement and thus build a sense of ownership towards the </w:t>
      </w:r>
      <w:r w:rsidR="00534EF1">
        <w:rPr>
          <w:rFonts w:ascii="Arial" w:hAnsi="Arial"/>
        </w:rPr>
        <w:t xml:space="preserve">natural </w:t>
      </w:r>
      <w:r w:rsidRPr="00DF0388">
        <w:rPr>
          <w:rFonts w:ascii="Arial" w:hAnsi="Arial"/>
        </w:rPr>
        <w:t xml:space="preserve">environment over time </w:t>
      </w:r>
      <w:r>
        <w:rPr>
          <w:rFonts w:ascii="Arial" w:hAnsi="Arial"/>
        </w:rPr>
        <w:t xml:space="preserve">and </w:t>
      </w:r>
      <w:r w:rsidRPr="00AC2921">
        <w:rPr>
          <w:rFonts w:ascii="Arial" w:hAnsi="Arial"/>
        </w:rPr>
        <w:t xml:space="preserve">construction of alternative values towards nature </w:t>
      </w:r>
      <w:r w:rsidRPr="00DF0388">
        <w:rPr>
          <w:rFonts w:ascii="Arial" w:hAnsi="Arial"/>
        </w:rPr>
        <w:t>(</w:t>
      </w:r>
      <w:proofErr w:type="spellStart"/>
      <w:r w:rsidRPr="00DF0388">
        <w:rPr>
          <w:rFonts w:ascii="Arial" w:hAnsi="Arial"/>
          <w:color w:val="0000FF"/>
        </w:rPr>
        <w:t>Bruyere</w:t>
      </w:r>
      <w:proofErr w:type="spellEnd"/>
      <w:r w:rsidRPr="00DF0388">
        <w:rPr>
          <w:rFonts w:ascii="Arial" w:hAnsi="Arial"/>
          <w:color w:val="0000FF"/>
        </w:rPr>
        <w:t xml:space="preserve"> &amp; </w:t>
      </w:r>
      <w:proofErr w:type="spellStart"/>
      <w:r w:rsidRPr="00DF0388">
        <w:rPr>
          <w:rFonts w:ascii="Arial" w:hAnsi="Arial"/>
          <w:color w:val="0000FF"/>
        </w:rPr>
        <w:t>Rappe</w:t>
      </w:r>
      <w:proofErr w:type="spellEnd"/>
      <w:r w:rsidRPr="00DF0388">
        <w:rPr>
          <w:rFonts w:ascii="Arial" w:hAnsi="Arial"/>
          <w:color w:val="0000FF"/>
        </w:rPr>
        <w:t xml:space="preserve">, </w:t>
      </w:r>
      <w:r w:rsidRPr="008350F9">
        <w:rPr>
          <w:rFonts w:ascii="Arial" w:hAnsi="Arial"/>
          <w:color w:val="0000FF"/>
        </w:rPr>
        <w:t>2007</w:t>
      </w:r>
      <w:r w:rsidRPr="008350F9">
        <w:rPr>
          <w:rFonts w:ascii="Arial" w:hAnsi="Arial"/>
        </w:rPr>
        <w:t>).</w:t>
      </w:r>
      <w:commentRangeEnd w:id="8"/>
      <w:r w:rsidR="0010060D">
        <w:rPr>
          <w:rStyle w:val="CommentReference"/>
        </w:rPr>
        <w:commentReference w:id="8"/>
      </w:r>
    </w:p>
    <w:p w14:paraId="4669BBBC" w14:textId="30192395" w:rsidR="002C2962" w:rsidRDefault="002C2962" w:rsidP="002C2962">
      <w:pPr>
        <w:spacing w:before="240"/>
        <w:rPr>
          <w:rFonts w:ascii="Arial" w:hAnsi="Arial"/>
        </w:rPr>
      </w:pPr>
      <w:commentRangeStart w:id="9"/>
      <w:r w:rsidRPr="00DF0388">
        <w:rPr>
          <w:rFonts w:ascii="Arial" w:hAnsi="Arial"/>
        </w:rPr>
        <w:t xml:space="preserve">It is known that the </w:t>
      </w:r>
      <w:r>
        <w:rPr>
          <w:rFonts w:ascii="Arial" w:hAnsi="Arial"/>
        </w:rPr>
        <w:t>NGOs</w:t>
      </w:r>
      <w:ins w:id="10" w:author="Yohei Kato" w:date="2022-02-17T15:38:00Z">
        <w:r w:rsidR="004F1ECA">
          <w:rPr>
            <w:rFonts w:ascii="Arial" w:hAnsi="Arial"/>
          </w:rPr>
          <w:t>’</w:t>
        </w:r>
      </w:ins>
      <w:r>
        <w:rPr>
          <w:rFonts w:ascii="Arial" w:hAnsi="Arial"/>
        </w:rPr>
        <w:t xml:space="preserve"> </w:t>
      </w:r>
      <w:r w:rsidRPr="00DF0388">
        <w:rPr>
          <w:rFonts w:ascii="Arial" w:hAnsi="Arial"/>
        </w:rPr>
        <w:t xml:space="preserve">placemaking activities depend largely on the facilitators who mediate peoples’ interactions and the activities that are developed. This positions the role of the facilitators at the core of the process, since facilitators, according to </w:t>
      </w:r>
      <w:proofErr w:type="spellStart"/>
      <w:r w:rsidRPr="00DF0388">
        <w:rPr>
          <w:rFonts w:ascii="Arial" w:hAnsi="Arial"/>
          <w:color w:val="0000FF"/>
        </w:rPr>
        <w:t>Alwaer</w:t>
      </w:r>
      <w:proofErr w:type="spellEnd"/>
      <w:r w:rsidRPr="00DF0388">
        <w:rPr>
          <w:rFonts w:ascii="Arial" w:hAnsi="Arial"/>
          <w:color w:val="0000FF"/>
        </w:rPr>
        <w:t xml:space="preserve"> &amp; Cooper</w:t>
      </w:r>
      <w:r w:rsidRPr="00DF0388">
        <w:rPr>
          <w:rFonts w:ascii="Arial" w:hAnsi="Arial"/>
        </w:rPr>
        <w:t xml:space="preserve"> (2019</w:t>
      </w:r>
      <w:r w:rsidR="00D45699">
        <w:rPr>
          <w:rFonts w:ascii="Arial" w:hAnsi="Arial"/>
        </w:rPr>
        <w:t xml:space="preserve"> (a)</w:t>
      </w:r>
      <w:r w:rsidRPr="00DF0388">
        <w:rPr>
          <w:rFonts w:ascii="Arial" w:hAnsi="Arial"/>
        </w:rPr>
        <w:t>) not only promote engagement and inclusion of individuals and groups, but also create a ‘values system’ in which the participants can relate to and can feel valued (</w:t>
      </w:r>
      <w:r w:rsidRPr="00DF0388">
        <w:rPr>
          <w:rFonts w:ascii="Arial" w:hAnsi="Arial"/>
          <w:color w:val="0000FF"/>
        </w:rPr>
        <w:t xml:space="preserve">Wates, 2014; Pancholi </w:t>
      </w:r>
      <w:r w:rsidRPr="00DF0388">
        <w:rPr>
          <w:rFonts w:ascii="Arial" w:hAnsi="Arial"/>
          <w:i/>
          <w:iCs/>
          <w:color w:val="0000FF"/>
        </w:rPr>
        <w:t xml:space="preserve">et al., </w:t>
      </w:r>
      <w:r w:rsidRPr="00DF0388">
        <w:rPr>
          <w:rFonts w:ascii="Arial" w:hAnsi="Arial"/>
          <w:color w:val="0000FF"/>
        </w:rPr>
        <w:t>2015</w:t>
      </w:r>
      <w:r w:rsidRPr="00DF0388">
        <w:rPr>
          <w:rFonts w:ascii="Arial" w:hAnsi="Arial"/>
        </w:rPr>
        <w:t xml:space="preserve">). </w:t>
      </w:r>
      <w:r>
        <w:rPr>
          <w:rFonts w:ascii="Arial" w:hAnsi="Arial"/>
        </w:rPr>
        <w:t>Self-awareness and self-management are essential skills in facilitators as their role is to understand their relationships with groups and help others self-reflect on their practice (</w:t>
      </w:r>
      <w:r w:rsidRPr="00A7286D">
        <w:rPr>
          <w:rFonts w:ascii="Arial" w:hAnsi="Arial"/>
          <w:color w:val="0000FF"/>
        </w:rPr>
        <w:t xml:space="preserve">Mosely </w:t>
      </w:r>
      <w:r w:rsidRPr="00A7286D">
        <w:rPr>
          <w:rFonts w:ascii="Arial" w:hAnsi="Arial"/>
          <w:i/>
          <w:iCs/>
          <w:color w:val="0000FF"/>
        </w:rPr>
        <w:t xml:space="preserve">et al., </w:t>
      </w:r>
      <w:r w:rsidRPr="00A7286D">
        <w:rPr>
          <w:rFonts w:ascii="Arial" w:hAnsi="Arial"/>
          <w:color w:val="0000FF"/>
        </w:rPr>
        <w:t>2021</w:t>
      </w:r>
      <w:r>
        <w:rPr>
          <w:rFonts w:ascii="Arial" w:hAnsi="Arial"/>
        </w:rPr>
        <w:t>). As such, the facilitation style, and the process in which it occurs are crucial to prevent the activities to be biased or over-powering</w:t>
      </w:r>
      <w:r w:rsidRPr="00475CD5">
        <w:t xml:space="preserve"> </w:t>
      </w:r>
      <w:r>
        <w:t>(</w:t>
      </w:r>
      <w:proofErr w:type="spellStart"/>
      <w:r w:rsidRPr="00492A2D">
        <w:rPr>
          <w:rFonts w:ascii="Arial" w:hAnsi="Arial"/>
          <w:color w:val="0000FF"/>
        </w:rPr>
        <w:t>Alwaer</w:t>
      </w:r>
      <w:proofErr w:type="spellEnd"/>
      <w:r w:rsidRPr="00492A2D">
        <w:rPr>
          <w:rFonts w:ascii="Arial" w:hAnsi="Arial"/>
          <w:color w:val="0000FF"/>
        </w:rPr>
        <w:t xml:space="preserve"> &amp; Cooper, 2019</w:t>
      </w:r>
      <w:r w:rsidR="00D45699">
        <w:rPr>
          <w:rFonts w:ascii="Arial" w:hAnsi="Arial"/>
          <w:color w:val="0000FF"/>
        </w:rPr>
        <w:t xml:space="preserve"> (b)</w:t>
      </w:r>
      <w:r w:rsidRPr="00475CD5">
        <w:rPr>
          <w:rFonts w:ascii="Arial" w:hAnsi="Arial"/>
        </w:rPr>
        <w:t>)</w:t>
      </w:r>
      <w:r>
        <w:rPr>
          <w:rFonts w:ascii="Arial" w:hAnsi="Arial"/>
        </w:rPr>
        <w:t>. Nevertheless,</w:t>
      </w:r>
      <w:r w:rsidRPr="00BD234A">
        <w:rPr>
          <w:rFonts w:ascii="Arial" w:hAnsi="Arial"/>
        </w:rPr>
        <w:t xml:space="preserve"> </w:t>
      </w:r>
      <w:r>
        <w:rPr>
          <w:rFonts w:ascii="Arial" w:hAnsi="Arial"/>
        </w:rPr>
        <w:t>since nature-placemaking conducted by NGOs is a relatively new topic (</w:t>
      </w:r>
      <w:r w:rsidRPr="00C20EC6">
        <w:rPr>
          <w:rFonts w:ascii="Arial" w:hAnsi="Arial" w:cs="Arial"/>
          <w:color w:val="0000FF"/>
        </w:rPr>
        <w:t>Bush</w:t>
      </w:r>
      <w:r>
        <w:rPr>
          <w:rFonts w:ascii="Arial" w:hAnsi="Arial" w:cs="Arial"/>
        </w:rPr>
        <w:t xml:space="preserve"> </w:t>
      </w:r>
      <w:r w:rsidRPr="008561AC">
        <w:rPr>
          <w:rFonts w:ascii="Arial" w:hAnsi="Arial" w:cs="Arial"/>
          <w:i/>
          <w:iCs/>
          <w:color w:val="0000FF"/>
        </w:rPr>
        <w:t xml:space="preserve">et al., </w:t>
      </w:r>
      <w:r w:rsidRPr="008561AC">
        <w:rPr>
          <w:rFonts w:ascii="Arial" w:hAnsi="Arial" w:cs="Arial"/>
          <w:color w:val="0000FF"/>
        </w:rPr>
        <w:t>2020</w:t>
      </w:r>
      <w:r w:rsidRPr="004E1B48">
        <w:rPr>
          <w:rFonts w:ascii="Arial" w:hAnsi="Arial" w:cs="Arial"/>
        </w:rPr>
        <w:t>)</w:t>
      </w:r>
      <w:r>
        <w:rPr>
          <w:rFonts w:ascii="Arial" w:hAnsi="Arial"/>
        </w:rPr>
        <w:t xml:space="preserve"> how facilitators influence the process and what are the best practices of nature-placemaking that could positively influence the health and wellbeing of city residents is a vaguely discussed topic. Hence, to contribute to this topic, in this study we analyse how an NGO in Singapore </w:t>
      </w:r>
      <w:del w:id="11" w:author="Yohei Kato" w:date="2022-02-17T15:40:00Z">
        <w:r w:rsidDel="004F1ECA">
          <w:rPr>
            <w:rFonts w:ascii="Arial" w:hAnsi="Arial"/>
          </w:rPr>
          <w:delText xml:space="preserve">integrating </w:delText>
        </w:r>
      </w:del>
      <w:ins w:id="12" w:author="Yohei Kato" w:date="2022-02-17T15:40:00Z">
        <w:r w:rsidR="004F1ECA">
          <w:rPr>
            <w:rFonts w:ascii="Arial" w:hAnsi="Arial"/>
          </w:rPr>
          <w:t>conduct</w:t>
        </w:r>
        <w:r w:rsidR="004F1ECA">
          <w:rPr>
            <w:rFonts w:ascii="Arial" w:hAnsi="Arial"/>
          </w:rPr>
          <w:t xml:space="preserve"> </w:t>
        </w:r>
      </w:ins>
      <w:r>
        <w:rPr>
          <w:rFonts w:ascii="Arial" w:hAnsi="Arial"/>
        </w:rPr>
        <w:t xml:space="preserve">nature-placemaking </w:t>
      </w:r>
      <w:r>
        <w:rPr>
          <w:rFonts w:ascii="Arial" w:hAnsi="Arial"/>
        </w:rPr>
        <w:lastRenderedPageBreak/>
        <w:t>activities</w:t>
      </w:r>
      <w:del w:id="13" w:author="Yohei Kato" w:date="2022-02-17T15:40:00Z">
        <w:r w:rsidDel="004F1ECA">
          <w:rPr>
            <w:rFonts w:ascii="Arial" w:hAnsi="Arial"/>
          </w:rPr>
          <w:delText xml:space="preserve"> are conducted</w:delText>
        </w:r>
      </w:del>
      <w:r>
        <w:rPr>
          <w:rFonts w:ascii="Arial" w:hAnsi="Arial"/>
        </w:rPr>
        <w:t>, what alternative values towards the natural environment are enacted</w:t>
      </w:r>
      <w:r w:rsidRPr="00F9684B">
        <w:rPr>
          <w:rFonts w:ascii="Arial" w:hAnsi="Arial"/>
        </w:rPr>
        <w:t>,</w:t>
      </w:r>
      <w:r>
        <w:rPr>
          <w:rFonts w:ascii="Arial" w:hAnsi="Arial"/>
        </w:rPr>
        <w:t xml:space="preserve"> </w:t>
      </w:r>
      <w:r w:rsidRPr="00713E64">
        <w:rPr>
          <w:rFonts w:ascii="Arial" w:hAnsi="Arial"/>
        </w:rPr>
        <w:t xml:space="preserve">what frequency of interaction and time of engagement is needed </w:t>
      </w:r>
      <w:ins w:id="14" w:author="Yohei Kato" w:date="2022-02-17T15:41:00Z">
        <w:r w:rsidR="004F1ECA">
          <w:rPr>
            <w:rFonts w:ascii="Arial" w:hAnsi="Arial"/>
          </w:rPr>
          <w:t xml:space="preserve">to </w:t>
        </w:r>
      </w:ins>
      <w:r w:rsidRPr="00713E64">
        <w:rPr>
          <w:rFonts w:ascii="Arial" w:hAnsi="Arial"/>
        </w:rPr>
        <w:t>build these values</w:t>
      </w:r>
      <w:r>
        <w:rPr>
          <w:rFonts w:ascii="Arial" w:hAnsi="Arial"/>
        </w:rPr>
        <w:t xml:space="preserve">, and </w:t>
      </w:r>
      <w:r w:rsidRPr="0039566E">
        <w:rPr>
          <w:rFonts w:ascii="Arial" w:hAnsi="Arial"/>
        </w:rPr>
        <w:t xml:space="preserve">how facilitators influence </w:t>
      </w:r>
      <w:r>
        <w:rPr>
          <w:rFonts w:ascii="Arial" w:hAnsi="Arial"/>
        </w:rPr>
        <w:t>this process.</w:t>
      </w:r>
      <w:r w:rsidRPr="00713E64">
        <w:rPr>
          <w:rFonts w:ascii="Arial" w:hAnsi="Arial"/>
        </w:rPr>
        <w:t xml:space="preserve"> </w:t>
      </w:r>
      <w:r>
        <w:rPr>
          <w:rFonts w:ascii="Arial" w:hAnsi="Arial"/>
        </w:rPr>
        <w:t>Furthermore, a</w:t>
      </w:r>
      <w:r w:rsidRPr="009F267D">
        <w:rPr>
          <w:rFonts w:ascii="Arial" w:hAnsi="Arial"/>
        </w:rPr>
        <w:t>lthough there are some indications that nature-placemaking could substantially provide benefits to the psychological health and wellbeing of individuals taking part in the activities, there are not enough studies that analyse how the facilitators of programmes developed by NGOs might influence the perceived sense of psychological health and wellbeing of people</w:t>
      </w:r>
      <w:r>
        <w:rPr>
          <w:rFonts w:ascii="Arial" w:hAnsi="Arial"/>
        </w:rPr>
        <w:t xml:space="preserve"> participating in nature-placemaking activities.</w:t>
      </w:r>
      <w:commentRangeEnd w:id="9"/>
      <w:r>
        <w:rPr>
          <w:rStyle w:val="CommentReference"/>
        </w:rPr>
        <w:commentReference w:id="9"/>
      </w:r>
    </w:p>
    <w:p w14:paraId="10D22499" w14:textId="19C28222" w:rsidR="002307B7" w:rsidRPr="00CE3079" w:rsidRDefault="00790451" w:rsidP="00912DB4">
      <w:pPr>
        <w:ind w:firstLine="426"/>
        <w:rPr>
          <w:rFonts w:ascii="Arial" w:hAnsi="Arial" w:cs="Arial"/>
        </w:rPr>
      </w:pPr>
      <w:r w:rsidRPr="00D67BAB">
        <w:rPr>
          <w:rFonts w:ascii="Arial" w:hAnsi="Arial"/>
        </w:rPr>
        <w:t xml:space="preserve">To investigate this, </w:t>
      </w:r>
      <w:r>
        <w:rPr>
          <w:rFonts w:ascii="Arial" w:hAnsi="Arial"/>
        </w:rPr>
        <w:t>an</w:t>
      </w:r>
      <w:r w:rsidRPr="00D67BAB">
        <w:rPr>
          <w:rFonts w:ascii="Arial" w:hAnsi="Arial"/>
        </w:rPr>
        <w:t xml:space="preserve"> in-depth case study was conducted in the volunteer-driven Ground-Up Initiative (GUI)</w:t>
      </w:r>
      <w:r w:rsidR="006C5290">
        <w:rPr>
          <w:rFonts w:ascii="Arial" w:hAnsi="Arial"/>
        </w:rPr>
        <w:t xml:space="preserve">. An NGO </w:t>
      </w:r>
      <w:r w:rsidR="006C5290" w:rsidRPr="006C5290">
        <w:rPr>
          <w:rFonts w:ascii="Arial" w:hAnsi="Arial"/>
        </w:rPr>
        <w:t>that for over a decade has implemented a distinctive approach</w:t>
      </w:r>
      <w:r w:rsidR="00CF107C">
        <w:rPr>
          <w:rFonts w:ascii="Arial" w:hAnsi="Arial"/>
        </w:rPr>
        <w:t xml:space="preserve"> </w:t>
      </w:r>
      <w:r w:rsidR="000829AC">
        <w:rPr>
          <w:rFonts w:ascii="Arial" w:hAnsi="Arial"/>
        </w:rPr>
        <w:t xml:space="preserve">to </w:t>
      </w:r>
      <w:r w:rsidR="00CF107C">
        <w:rPr>
          <w:rFonts w:ascii="Arial" w:hAnsi="Arial"/>
        </w:rPr>
        <w:t xml:space="preserve">nature-placemaking </w:t>
      </w:r>
      <w:r w:rsidR="006C5290" w:rsidRPr="006C5290">
        <w:rPr>
          <w:rFonts w:ascii="Arial" w:hAnsi="Arial"/>
        </w:rPr>
        <w:t xml:space="preserve">by introducing a values system that promotes </w:t>
      </w:r>
      <w:r w:rsidR="006811B5">
        <w:rPr>
          <w:rFonts w:ascii="Arial" w:hAnsi="Arial"/>
        </w:rPr>
        <w:t>interconnectedness with the natural environment</w:t>
      </w:r>
      <w:r w:rsidR="00B0434E">
        <w:rPr>
          <w:rFonts w:ascii="Arial" w:hAnsi="Arial"/>
        </w:rPr>
        <w:t xml:space="preserve"> and</w:t>
      </w:r>
      <w:r w:rsidR="006811B5">
        <w:rPr>
          <w:rFonts w:ascii="Arial" w:hAnsi="Arial"/>
        </w:rPr>
        <w:t xml:space="preserve"> s</w:t>
      </w:r>
      <w:r w:rsidR="006C5290" w:rsidRPr="006C5290">
        <w:rPr>
          <w:rFonts w:ascii="Arial" w:hAnsi="Arial"/>
        </w:rPr>
        <w:t xml:space="preserve">ustainable living </w:t>
      </w:r>
      <w:r w:rsidR="00B0434E">
        <w:rPr>
          <w:rFonts w:ascii="Arial" w:hAnsi="Arial"/>
        </w:rPr>
        <w:t xml:space="preserve">through the appreciation of </w:t>
      </w:r>
      <w:r w:rsidR="00B0434E" w:rsidRPr="006C5290">
        <w:rPr>
          <w:rFonts w:ascii="Arial" w:hAnsi="Arial"/>
        </w:rPr>
        <w:t>non</w:t>
      </w:r>
      <w:r w:rsidR="006C5290" w:rsidRPr="006C5290">
        <w:rPr>
          <w:rFonts w:ascii="Arial" w:hAnsi="Arial"/>
        </w:rPr>
        <w:t>-curated natural environment</w:t>
      </w:r>
      <w:r w:rsidR="006811B5">
        <w:rPr>
          <w:rFonts w:ascii="Arial" w:hAnsi="Arial"/>
        </w:rPr>
        <w:t>s</w:t>
      </w:r>
      <w:r w:rsidR="006C5290" w:rsidRPr="006C5290">
        <w:rPr>
          <w:rFonts w:ascii="Arial" w:hAnsi="Arial"/>
        </w:rPr>
        <w:t>.</w:t>
      </w:r>
      <w:r w:rsidRPr="00D67BAB">
        <w:rPr>
          <w:rFonts w:ascii="Arial" w:hAnsi="Arial"/>
        </w:rPr>
        <w:t xml:space="preserve"> The paper is structured in four sections presenting the research methods and explanation of the case study under investigation, qualitative and quantitative results, discussion, and conclusions.</w:t>
      </w:r>
      <w:r w:rsidR="008F1E75" w:rsidRPr="00CE3079">
        <w:rPr>
          <w:rFonts w:ascii="Arial" w:hAnsi="Arial" w:cs="Arial"/>
        </w:rPr>
        <w:t xml:space="preserve"> </w:t>
      </w:r>
      <w:r w:rsidR="00C95F1B" w:rsidRPr="00CE3079">
        <w:rPr>
          <w:rFonts w:ascii="Arial" w:hAnsi="Arial" w:cs="Arial"/>
        </w:rPr>
        <w:t xml:space="preserve"> </w:t>
      </w:r>
    </w:p>
    <w:p w14:paraId="4E852862" w14:textId="3709A65E" w:rsidR="003233F0" w:rsidRDefault="003233F0" w:rsidP="00912DB4">
      <w:pPr>
        <w:pStyle w:val="Heading2"/>
        <w:rPr>
          <w:rFonts w:eastAsiaTheme="minorEastAsia" w:cs="Arial"/>
          <w:bCs/>
          <w:sz w:val="28"/>
          <w:szCs w:val="24"/>
          <w:lang w:val="en-US"/>
        </w:rPr>
      </w:pPr>
      <w:commentRangeStart w:id="15"/>
      <w:r w:rsidRPr="00CE3079">
        <w:rPr>
          <w:rFonts w:eastAsiaTheme="minorEastAsia" w:cs="Arial"/>
          <w:bCs/>
          <w:sz w:val="28"/>
          <w:szCs w:val="24"/>
          <w:lang w:val="en-US"/>
        </w:rPr>
        <w:t>Method</w:t>
      </w:r>
      <w:commentRangeEnd w:id="15"/>
      <w:r w:rsidR="00721110">
        <w:rPr>
          <w:rStyle w:val="CommentReference"/>
          <w:rFonts w:ascii="Gill Sans MT" w:eastAsia="MS Mincho" w:hAnsi="Gill Sans MT" w:cstheme="minorBidi"/>
          <w:b w:val="0"/>
        </w:rPr>
        <w:commentReference w:id="15"/>
      </w:r>
    </w:p>
    <w:p w14:paraId="65848B94" w14:textId="21D9BF19" w:rsidR="005F7353" w:rsidRDefault="007E6076" w:rsidP="005F7353">
      <w:pPr>
        <w:pStyle w:val="BodyText"/>
        <w:rPr>
          <w:lang w:val="en-US"/>
        </w:rPr>
      </w:pPr>
      <w:r>
        <w:rPr>
          <w:lang w:val="en-US"/>
        </w:rPr>
        <w:t xml:space="preserve">Given the unique NPM approach implemented </w:t>
      </w:r>
      <w:r w:rsidR="00BB6D95">
        <w:rPr>
          <w:lang w:val="en-US"/>
        </w:rPr>
        <w:t xml:space="preserve">at GUI </w:t>
      </w:r>
      <w:r>
        <w:rPr>
          <w:lang w:val="en-US"/>
        </w:rPr>
        <w:t>in Singapore for over a decade, a</w:t>
      </w:r>
      <w:r w:rsidR="00CA39E2">
        <w:rPr>
          <w:lang w:val="en-US"/>
        </w:rPr>
        <w:t xml:space="preserve"> single case study was</w:t>
      </w:r>
      <w:r w:rsidR="00B94954">
        <w:rPr>
          <w:lang w:val="en-US"/>
        </w:rPr>
        <w:t xml:space="preserve"> suitable</w:t>
      </w:r>
      <w:r w:rsidR="00416FA0">
        <w:rPr>
          <w:lang w:val="en-US"/>
        </w:rPr>
        <w:t xml:space="preserve"> </w:t>
      </w:r>
      <w:r w:rsidR="00416FA0" w:rsidRPr="00416FA0">
        <w:rPr>
          <w:lang w:val="en-US"/>
        </w:rPr>
        <w:t>(</w:t>
      </w:r>
      <w:r w:rsidR="00416FA0" w:rsidRPr="00416FA0">
        <w:rPr>
          <w:color w:val="0000FF"/>
          <w:lang w:val="en-US"/>
        </w:rPr>
        <w:t>Crowe et al. 2011</w:t>
      </w:r>
      <w:r w:rsidR="00416FA0" w:rsidRPr="00416FA0">
        <w:rPr>
          <w:lang w:val="en-US"/>
        </w:rPr>
        <w:t>)</w:t>
      </w:r>
      <w:r w:rsidR="00BB6D95">
        <w:rPr>
          <w:lang w:val="en-US"/>
        </w:rPr>
        <w:t xml:space="preserve"> </w:t>
      </w:r>
      <w:r w:rsidR="00CA39E2">
        <w:rPr>
          <w:lang w:val="en-US"/>
        </w:rPr>
        <w:t>to</w:t>
      </w:r>
      <w:r w:rsidR="0021053E">
        <w:rPr>
          <w:lang w:val="en-US"/>
        </w:rPr>
        <w:t xml:space="preserve"> conduct an in-depth</w:t>
      </w:r>
      <w:r w:rsidR="00CA39E2">
        <w:rPr>
          <w:lang w:val="en-US"/>
        </w:rPr>
        <w:t xml:space="preserve"> study </w:t>
      </w:r>
      <w:r w:rsidR="0021053E">
        <w:rPr>
          <w:lang w:val="en-US"/>
        </w:rPr>
        <w:t xml:space="preserve">analysis </w:t>
      </w:r>
      <w:r w:rsidR="00C00769">
        <w:rPr>
          <w:lang w:val="en-US"/>
        </w:rPr>
        <w:t>on how the</w:t>
      </w:r>
      <w:r w:rsidR="00E30440">
        <w:rPr>
          <w:lang w:val="en-US"/>
        </w:rPr>
        <w:t xml:space="preserve"> NPM </w:t>
      </w:r>
      <w:r w:rsidR="00C00769">
        <w:rPr>
          <w:lang w:val="en-US"/>
        </w:rPr>
        <w:t xml:space="preserve">programs unfold and the </w:t>
      </w:r>
      <w:r w:rsidR="00E30440">
        <w:rPr>
          <w:lang w:val="en-US"/>
        </w:rPr>
        <w:t>facilitators</w:t>
      </w:r>
      <w:r w:rsidR="00C00769">
        <w:rPr>
          <w:lang w:val="en-US"/>
        </w:rPr>
        <w:t>’</w:t>
      </w:r>
      <w:r w:rsidR="00E30440">
        <w:rPr>
          <w:lang w:val="en-US"/>
        </w:rPr>
        <w:t xml:space="preserve"> influence </w:t>
      </w:r>
      <w:r w:rsidR="00C00769">
        <w:rPr>
          <w:lang w:val="en-US"/>
        </w:rPr>
        <w:t xml:space="preserve">in </w:t>
      </w:r>
      <w:r w:rsidR="00E30440">
        <w:rPr>
          <w:lang w:val="en-US"/>
        </w:rPr>
        <w:t xml:space="preserve">the health and wellbeing of volunteers. </w:t>
      </w:r>
      <w:r w:rsidR="003A0449">
        <w:rPr>
          <w:lang w:val="en-US"/>
        </w:rPr>
        <w:t>A single case study</w:t>
      </w:r>
      <w:r w:rsidR="00B94954">
        <w:rPr>
          <w:lang w:val="en-US"/>
        </w:rPr>
        <w:t xml:space="preserve"> </w:t>
      </w:r>
      <w:del w:id="16" w:author="Yohei Kato" w:date="2022-02-17T15:42:00Z">
        <w:r w:rsidR="00286E31" w:rsidDel="00F67D71">
          <w:rPr>
            <w:lang w:val="en-US"/>
          </w:rPr>
          <w:delText>A</w:delText>
        </w:r>
        <w:r w:rsidR="005F7353" w:rsidRPr="005F7353" w:rsidDel="00F67D71">
          <w:rPr>
            <w:lang w:val="en-US"/>
          </w:rPr>
          <w:delText xml:space="preserve"> </w:delText>
        </w:r>
      </w:del>
      <w:ins w:id="17" w:author="Yohei Kato" w:date="2022-02-17T15:42:00Z">
        <w:r w:rsidR="00F67D71">
          <w:rPr>
            <w:lang w:val="en-US"/>
          </w:rPr>
          <w:t>with</w:t>
        </w:r>
        <w:r w:rsidR="00F67D71" w:rsidRPr="005F7353">
          <w:rPr>
            <w:lang w:val="en-US"/>
          </w:rPr>
          <w:t xml:space="preserve"> </w:t>
        </w:r>
      </w:ins>
      <w:r w:rsidR="005F7353" w:rsidRPr="005F7353">
        <w:rPr>
          <w:lang w:val="en-US"/>
        </w:rPr>
        <w:t>sequential mixed-methods design (</w:t>
      </w:r>
      <w:r w:rsidR="005F7353" w:rsidRPr="00286E31">
        <w:rPr>
          <w:color w:val="0000FF"/>
          <w:lang w:val="en-US"/>
        </w:rPr>
        <w:t>Yin, 2011; Larkin et al., 2014</w:t>
      </w:r>
      <w:r w:rsidR="005F7353" w:rsidRPr="005F7353">
        <w:rPr>
          <w:lang w:val="en-US"/>
        </w:rPr>
        <w:t xml:space="preserve">) </w:t>
      </w:r>
      <w:r w:rsidR="00FD22A3" w:rsidRPr="00D67BAB">
        <w:t>was conducted from August 2019 until March 2020</w:t>
      </w:r>
      <w:r w:rsidR="00FD22A3">
        <w:t xml:space="preserve"> at GUI</w:t>
      </w:r>
      <w:r w:rsidR="005F7353" w:rsidRPr="005F7353">
        <w:rPr>
          <w:lang w:val="en-US"/>
        </w:rPr>
        <w:t xml:space="preserve"> integrat</w:t>
      </w:r>
      <w:r w:rsidR="002A1D30">
        <w:rPr>
          <w:lang w:val="en-US"/>
        </w:rPr>
        <w:t>ing</w:t>
      </w:r>
      <w:r w:rsidR="005F7353" w:rsidRPr="005F7353">
        <w:rPr>
          <w:lang w:val="en-US"/>
        </w:rPr>
        <w:t xml:space="preserve"> in-depth focus group discussions and surveys with GUI members</w:t>
      </w:r>
      <w:r w:rsidR="00C06742">
        <w:rPr>
          <w:lang w:val="en-US"/>
        </w:rPr>
        <w:t>.</w:t>
      </w:r>
      <w:r w:rsidR="005F7353" w:rsidRPr="005F7353">
        <w:rPr>
          <w:lang w:val="en-US"/>
        </w:rPr>
        <w:t xml:space="preserve"> </w:t>
      </w:r>
    </w:p>
    <w:p w14:paraId="656B23B9" w14:textId="439B326D" w:rsidR="003233F0" w:rsidRPr="00CE3079" w:rsidRDefault="002307B7" w:rsidP="00E466F5">
      <w:pPr>
        <w:pStyle w:val="Heading3"/>
        <w:spacing w:after="160" w:line="240" w:lineRule="auto"/>
        <w:rPr>
          <w:rFonts w:cs="Arial"/>
          <w:lang w:val="en-US"/>
        </w:rPr>
      </w:pPr>
      <w:r w:rsidRPr="00CE3079">
        <w:rPr>
          <w:rFonts w:cs="Arial"/>
          <w:lang w:val="en-US"/>
        </w:rPr>
        <w:t xml:space="preserve">GUI </w:t>
      </w:r>
      <w:r w:rsidR="003233F0" w:rsidRPr="00CE3079">
        <w:rPr>
          <w:rFonts w:cs="Arial"/>
          <w:lang w:val="en-US"/>
        </w:rPr>
        <w:t xml:space="preserve">Case </w:t>
      </w:r>
      <w:commentRangeStart w:id="18"/>
      <w:r w:rsidR="003233F0" w:rsidRPr="00CE3079">
        <w:rPr>
          <w:rFonts w:cs="Arial"/>
          <w:lang w:val="en-US"/>
        </w:rPr>
        <w:t>Study</w:t>
      </w:r>
      <w:commentRangeEnd w:id="18"/>
      <w:r w:rsidR="00550961">
        <w:rPr>
          <w:rStyle w:val="CommentReference"/>
          <w:rFonts w:ascii="Gill Sans MT" w:eastAsia="MS Mincho" w:hAnsi="Gill Sans MT" w:cstheme="minorBidi"/>
          <w:b w:val="0"/>
        </w:rPr>
        <w:commentReference w:id="18"/>
      </w:r>
    </w:p>
    <w:p w14:paraId="613DEEEC" w14:textId="398BEF59" w:rsidR="00ED4ABD" w:rsidRDefault="001C5555" w:rsidP="00772D8C">
      <w:pPr>
        <w:rPr>
          <w:rFonts w:ascii="Arial" w:hAnsi="Arial" w:cs="Arial"/>
        </w:rPr>
      </w:pPr>
      <w:r w:rsidRPr="00CE3079">
        <w:rPr>
          <w:rFonts w:ascii="Arial" w:hAnsi="Arial" w:cs="Arial"/>
        </w:rPr>
        <w:t xml:space="preserve">GUI </w:t>
      </w:r>
      <w:r w:rsidR="00DE1482">
        <w:rPr>
          <w:rFonts w:ascii="Arial" w:hAnsi="Arial" w:cs="Arial"/>
        </w:rPr>
        <w:t xml:space="preserve">campus </w:t>
      </w:r>
      <w:r w:rsidR="000F3852">
        <w:rPr>
          <w:rFonts w:ascii="Arial" w:hAnsi="Arial" w:cs="Arial"/>
        </w:rPr>
        <w:t xml:space="preserve">is located at the </w:t>
      </w:r>
      <w:r w:rsidR="003B441C">
        <w:rPr>
          <w:rFonts w:ascii="Arial" w:hAnsi="Arial" w:cs="Arial"/>
        </w:rPr>
        <w:t>northeast</w:t>
      </w:r>
      <w:r w:rsidR="00250E72">
        <w:rPr>
          <w:rFonts w:ascii="Arial" w:hAnsi="Arial" w:cs="Arial"/>
        </w:rPr>
        <w:t xml:space="preserve"> of </w:t>
      </w:r>
      <w:r w:rsidR="00693FCF">
        <w:rPr>
          <w:rFonts w:ascii="Arial" w:hAnsi="Arial" w:cs="Arial"/>
        </w:rPr>
        <w:t xml:space="preserve">Singapore in the residential town of Lorong </w:t>
      </w:r>
      <w:proofErr w:type="spellStart"/>
      <w:r w:rsidR="00693FCF">
        <w:rPr>
          <w:rFonts w:ascii="Arial" w:hAnsi="Arial" w:cs="Arial"/>
        </w:rPr>
        <w:t>Chencharu</w:t>
      </w:r>
      <w:proofErr w:type="spellEnd"/>
      <w:r w:rsidR="00693FCF">
        <w:rPr>
          <w:rFonts w:ascii="Arial" w:hAnsi="Arial" w:cs="Arial"/>
        </w:rPr>
        <w:t xml:space="preserve"> (</w:t>
      </w:r>
      <w:proofErr w:type="spellStart"/>
      <w:r w:rsidR="00693FCF">
        <w:rPr>
          <w:rFonts w:ascii="Arial" w:hAnsi="Arial" w:cs="Arial"/>
        </w:rPr>
        <w:t>Yisun</w:t>
      </w:r>
      <w:proofErr w:type="spellEnd"/>
      <w:r w:rsidR="00693FCF">
        <w:rPr>
          <w:rFonts w:ascii="Arial" w:hAnsi="Arial" w:cs="Arial"/>
        </w:rPr>
        <w:t>)</w:t>
      </w:r>
      <w:r w:rsidR="004953A7">
        <w:rPr>
          <w:rFonts w:ascii="Arial" w:hAnsi="Arial" w:cs="Arial"/>
        </w:rPr>
        <w:t xml:space="preserve">. Access to GUI is facilitated by </w:t>
      </w:r>
      <w:r w:rsidR="00703629">
        <w:rPr>
          <w:rFonts w:ascii="Arial" w:hAnsi="Arial" w:cs="Arial"/>
        </w:rPr>
        <w:t>private</w:t>
      </w:r>
      <w:r w:rsidR="004953A7">
        <w:rPr>
          <w:rFonts w:ascii="Arial" w:hAnsi="Arial" w:cs="Arial"/>
        </w:rPr>
        <w:t xml:space="preserve"> </w:t>
      </w:r>
      <w:r w:rsidR="00703629">
        <w:rPr>
          <w:rFonts w:ascii="Arial" w:hAnsi="Arial" w:cs="Arial"/>
        </w:rPr>
        <w:t xml:space="preserve">or public </w:t>
      </w:r>
      <w:r w:rsidR="004953A7">
        <w:rPr>
          <w:rFonts w:ascii="Arial" w:hAnsi="Arial" w:cs="Arial"/>
        </w:rPr>
        <w:t>transport</w:t>
      </w:r>
      <w:r w:rsidR="004C0559">
        <w:rPr>
          <w:rFonts w:ascii="Arial" w:hAnsi="Arial" w:cs="Arial"/>
        </w:rPr>
        <w:t xml:space="preserve"> </w:t>
      </w:r>
      <w:r w:rsidR="004953A7">
        <w:rPr>
          <w:rFonts w:ascii="Arial" w:hAnsi="Arial" w:cs="Arial"/>
        </w:rPr>
        <w:t xml:space="preserve">less than </w:t>
      </w:r>
      <w:r w:rsidR="009D27DD">
        <w:rPr>
          <w:rFonts w:ascii="Arial" w:hAnsi="Arial" w:cs="Arial"/>
        </w:rPr>
        <w:t xml:space="preserve">five </w:t>
      </w:r>
      <w:r w:rsidR="004C0559">
        <w:rPr>
          <w:rFonts w:ascii="Arial" w:hAnsi="Arial" w:cs="Arial"/>
        </w:rPr>
        <w:t>minutes walk</w:t>
      </w:r>
      <w:r w:rsidR="009D27DD">
        <w:rPr>
          <w:rFonts w:ascii="Arial" w:hAnsi="Arial" w:cs="Arial"/>
        </w:rPr>
        <w:t>ing distance</w:t>
      </w:r>
      <w:r w:rsidR="004C0559">
        <w:rPr>
          <w:rFonts w:ascii="Arial" w:hAnsi="Arial" w:cs="Arial"/>
        </w:rPr>
        <w:t xml:space="preserve"> to the nearest bus stop and </w:t>
      </w:r>
      <w:r w:rsidR="006211F3">
        <w:rPr>
          <w:rFonts w:ascii="Arial" w:hAnsi="Arial" w:cs="Arial"/>
        </w:rPr>
        <w:t>ten</w:t>
      </w:r>
      <w:r w:rsidR="004C0559">
        <w:rPr>
          <w:rFonts w:ascii="Arial" w:hAnsi="Arial" w:cs="Arial"/>
        </w:rPr>
        <w:t xml:space="preserve"> minutes</w:t>
      </w:r>
      <w:r w:rsidR="009D27DD">
        <w:rPr>
          <w:rFonts w:ascii="Arial" w:hAnsi="Arial" w:cs="Arial"/>
        </w:rPr>
        <w:t xml:space="preserve"> </w:t>
      </w:r>
      <w:r w:rsidR="004C0559">
        <w:rPr>
          <w:rFonts w:ascii="Arial" w:hAnsi="Arial" w:cs="Arial"/>
        </w:rPr>
        <w:t>to the nearest MRT station</w:t>
      </w:r>
      <w:r w:rsidR="00FC248D">
        <w:rPr>
          <w:rFonts w:ascii="Arial" w:hAnsi="Arial" w:cs="Arial"/>
        </w:rPr>
        <w:t xml:space="preserve"> (</w:t>
      </w:r>
      <w:r w:rsidR="00854C7C" w:rsidRPr="00854C7C">
        <w:rPr>
          <w:rFonts w:ascii="Arial" w:hAnsi="Arial" w:cs="Arial"/>
        </w:rPr>
        <w:fldChar w:fldCharType="begin"/>
      </w:r>
      <w:r w:rsidR="00854C7C" w:rsidRPr="00854C7C">
        <w:rPr>
          <w:rFonts w:ascii="Arial" w:hAnsi="Arial" w:cs="Arial"/>
        </w:rPr>
        <w:instrText xml:space="preserve"> REF _Ref92984803 \h  \* MERGEFORMAT </w:instrText>
      </w:r>
      <w:r w:rsidR="00854C7C" w:rsidRPr="00854C7C">
        <w:rPr>
          <w:rFonts w:ascii="Arial" w:hAnsi="Arial" w:cs="Arial"/>
        </w:rPr>
      </w:r>
      <w:r w:rsidR="00854C7C" w:rsidRPr="00854C7C">
        <w:rPr>
          <w:rFonts w:ascii="Arial" w:hAnsi="Arial" w:cs="Arial"/>
        </w:rPr>
        <w:fldChar w:fldCharType="separate"/>
      </w:r>
      <w:r w:rsidR="00854C7C" w:rsidRPr="00854C7C">
        <w:rPr>
          <w:rFonts w:ascii="Arial" w:hAnsi="Arial" w:cs="Arial"/>
        </w:rPr>
        <w:t>Figure</w:t>
      </w:r>
      <w:r w:rsidR="00854C7C" w:rsidRPr="00854C7C">
        <w:t xml:space="preserve"> </w:t>
      </w:r>
      <w:r w:rsidR="00E65308">
        <w:rPr>
          <w:noProof/>
        </w:rPr>
        <w:t>1</w:t>
      </w:r>
      <w:r w:rsidR="00854C7C" w:rsidRPr="00854C7C">
        <w:rPr>
          <w:rFonts w:ascii="Arial" w:hAnsi="Arial" w:cs="Arial"/>
        </w:rPr>
        <w:fldChar w:fldCharType="end"/>
      </w:r>
      <w:r w:rsidR="00FC248D">
        <w:rPr>
          <w:rFonts w:ascii="Arial" w:hAnsi="Arial" w:cs="Arial"/>
        </w:rPr>
        <w:t>)</w:t>
      </w:r>
      <w:r w:rsidR="004C0559">
        <w:rPr>
          <w:rFonts w:ascii="Arial" w:hAnsi="Arial" w:cs="Arial"/>
        </w:rPr>
        <w:t xml:space="preserve">. </w:t>
      </w:r>
      <w:r w:rsidR="00745DE3">
        <w:rPr>
          <w:rFonts w:ascii="Arial" w:hAnsi="Arial" w:cs="Arial"/>
        </w:rPr>
        <w:t>With a</w:t>
      </w:r>
      <w:r w:rsidR="00D20A7F">
        <w:rPr>
          <w:rFonts w:ascii="Arial" w:hAnsi="Arial" w:cs="Arial"/>
        </w:rPr>
        <w:t>n approximate</w:t>
      </w:r>
      <w:r w:rsidR="00745DE3">
        <w:rPr>
          <w:rFonts w:ascii="Arial" w:hAnsi="Arial" w:cs="Arial"/>
        </w:rPr>
        <w:t xml:space="preserve"> total </w:t>
      </w:r>
      <w:r w:rsidR="00D20A7F">
        <w:rPr>
          <w:rFonts w:ascii="Arial" w:hAnsi="Arial" w:cs="Arial"/>
        </w:rPr>
        <w:t xml:space="preserve">area </w:t>
      </w:r>
      <w:r w:rsidR="00745DE3">
        <w:rPr>
          <w:rFonts w:ascii="Arial" w:hAnsi="Arial" w:cs="Arial"/>
        </w:rPr>
        <w:t>of</w:t>
      </w:r>
      <w:r w:rsidR="00D20A7F">
        <w:rPr>
          <w:rFonts w:ascii="Arial" w:hAnsi="Arial" w:cs="Arial"/>
        </w:rPr>
        <w:t xml:space="preserve"> </w:t>
      </w:r>
      <w:r w:rsidR="00A6628B" w:rsidRPr="00A6628B">
        <w:rPr>
          <w:rFonts w:ascii="Arial" w:hAnsi="Arial" w:cs="Arial"/>
        </w:rPr>
        <w:t>26</w:t>
      </w:r>
      <w:r w:rsidR="00D20A7F" w:rsidRPr="00A6628B">
        <w:rPr>
          <w:rFonts w:ascii="Arial" w:hAnsi="Arial" w:cs="Arial"/>
        </w:rPr>
        <w:t>,</w:t>
      </w:r>
      <w:r w:rsidR="00A6628B" w:rsidRPr="00A6628B">
        <w:rPr>
          <w:rFonts w:ascii="Arial" w:hAnsi="Arial" w:cs="Arial"/>
        </w:rPr>
        <w:t>000</w:t>
      </w:r>
      <w:r w:rsidR="000B1DD1" w:rsidRPr="00A6628B">
        <w:rPr>
          <w:rFonts w:ascii="Arial" w:hAnsi="Arial" w:cs="Arial"/>
        </w:rPr>
        <w:t xml:space="preserve"> s</w:t>
      </w:r>
      <w:r w:rsidR="00E2296F" w:rsidRPr="00A6628B">
        <w:rPr>
          <w:rFonts w:ascii="Arial" w:hAnsi="Arial" w:cs="Arial"/>
        </w:rPr>
        <w:t>q</w:t>
      </w:r>
      <w:r w:rsidR="000B1DD1" w:rsidRPr="00A6628B">
        <w:rPr>
          <w:rFonts w:ascii="Arial" w:hAnsi="Arial" w:cs="Arial"/>
        </w:rPr>
        <w:t>m</w:t>
      </w:r>
      <w:r w:rsidR="00C717F2" w:rsidRPr="00A6628B">
        <w:rPr>
          <w:rFonts w:ascii="Arial" w:hAnsi="Arial" w:cs="Arial"/>
        </w:rPr>
        <w:t xml:space="preserve"> </w:t>
      </w:r>
      <w:r w:rsidR="000B1DD1">
        <w:rPr>
          <w:rFonts w:ascii="Arial" w:hAnsi="Arial" w:cs="Arial"/>
        </w:rPr>
        <w:t>GUI is comprised of office space</w:t>
      </w:r>
      <w:r w:rsidR="00F47A1C">
        <w:rPr>
          <w:rFonts w:ascii="Arial" w:hAnsi="Arial" w:cs="Arial"/>
        </w:rPr>
        <w:t xml:space="preserve"> (headquarters)</w:t>
      </w:r>
      <w:r w:rsidR="003B441C">
        <w:rPr>
          <w:rFonts w:ascii="Arial" w:hAnsi="Arial" w:cs="Arial"/>
        </w:rPr>
        <w:t xml:space="preserve">, </w:t>
      </w:r>
      <w:r w:rsidR="005B0A78">
        <w:rPr>
          <w:rFonts w:ascii="Arial" w:hAnsi="Arial" w:cs="Arial"/>
        </w:rPr>
        <w:t>farming land</w:t>
      </w:r>
      <w:r w:rsidR="000549FB">
        <w:rPr>
          <w:rFonts w:ascii="Arial" w:hAnsi="Arial" w:cs="Arial"/>
        </w:rPr>
        <w:t>,</w:t>
      </w:r>
      <w:r w:rsidR="00B17C47">
        <w:rPr>
          <w:rFonts w:ascii="Arial" w:hAnsi="Arial" w:cs="Arial"/>
        </w:rPr>
        <w:t xml:space="preserve"> </w:t>
      </w:r>
      <w:r w:rsidR="003B441C">
        <w:rPr>
          <w:rFonts w:ascii="Arial" w:hAnsi="Arial" w:cs="Arial"/>
        </w:rPr>
        <w:t xml:space="preserve">open </w:t>
      </w:r>
      <w:r w:rsidR="00B17C47">
        <w:rPr>
          <w:rFonts w:ascii="Arial" w:hAnsi="Arial" w:cs="Arial"/>
        </w:rPr>
        <w:t xml:space="preserve">and semi open spaces </w:t>
      </w:r>
      <w:r w:rsidR="00455A51">
        <w:rPr>
          <w:rFonts w:ascii="Arial" w:hAnsi="Arial" w:cs="Arial"/>
        </w:rPr>
        <w:t>where the nature-</w:t>
      </w:r>
      <w:r w:rsidR="007622AB">
        <w:rPr>
          <w:rFonts w:ascii="Arial" w:hAnsi="Arial" w:cs="Arial"/>
        </w:rPr>
        <w:t xml:space="preserve">placemaking </w:t>
      </w:r>
      <w:r w:rsidR="002F5851" w:rsidRPr="00CE3079">
        <w:rPr>
          <w:rFonts w:ascii="Arial" w:hAnsi="Arial" w:cs="Arial"/>
        </w:rPr>
        <w:t>(NPM)</w:t>
      </w:r>
      <w:r w:rsidR="002F5851">
        <w:rPr>
          <w:rFonts w:ascii="Arial" w:hAnsi="Arial" w:cs="Arial"/>
        </w:rPr>
        <w:t xml:space="preserve"> </w:t>
      </w:r>
      <w:r w:rsidR="007622AB" w:rsidRPr="00CE3079">
        <w:rPr>
          <w:rFonts w:ascii="Arial" w:hAnsi="Arial" w:cs="Arial"/>
        </w:rPr>
        <w:t>activities</w:t>
      </w:r>
      <w:r w:rsidR="00E2296F" w:rsidRPr="00CE3079">
        <w:rPr>
          <w:rFonts w:ascii="Arial" w:hAnsi="Arial" w:cs="Arial"/>
        </w:rPr>
        <w:t xml:space="preserve"> </w:t>
      </w:r>
      <w:r w:rsidR="00455A51">
        <w:rPr>
          <w:rFonts w:ascii="Arial" w:hAnsi="Arial" w:cs="Arial"/>
        </w:rPr>
        <w:t>are conducted</w:t>
      </w:r>
      <w:r w:rsidR="00C531F2">
        <w:rPr>
          <w:rFonts w:ascii="Arial" w:hAnsi="Arial" w:cs="Arial"/>
        </w:rPr>
        <w:t xml:space="preserve">. </w:t>
      </w:r>
      <w:r w:rsidR="00BC0114">
        <w:rPr>
          <w:rFonts w:ascii="Arial" w:hAnsi="Arial" w:cs="Arial"/>
        </w:rPr>
        <w:t xml:space="preserve">The north limit of GUI </w:t>
      </w:r>
      <w:r w:rsidR="00BC0114">
        <w:rPr>
          <w:rFonts w:ascii="Arial" w:hAnsi="Arial" w:cs="Arial"/>
        </w:rPr>
        <w:lastRenderedPageBreak/>
        <w:t xml:space="preserve">is delimited by a </w:t>
      </w:r>
      <w:r w:rsidR="00B33704">
        <w:rPr>
          <w:rFonts w:ascii="Arial" w:hAnsi="Arial" w:cs="Arial"/>
        </w:rPr>
        <w:t>water</w:t>
      </w:r>
      <w:r w:rsidR="00BC0114">
        <w:rPr>
          <w:rFonts w:ascii="Arial" w:hAnsi="Arial" w:cs="Arial"/>
        </w:rPr>
        <w:t xml:space="preserve"> stream</w:t>
      </w:r>
      <w:r w:rsidR="000C1349">
        <w:rPr>
          <w:rFonts w:ascii="Arial" w:hAnsi="Arial" w:cs="Arial"/>
        </w:rPr>
        <w:t xml:space="preserve"> </w:t>
      </w:r>
      <w:r w:rsidR="000C1349" w:rsidRPr="00CE3079">
        <w:rPr>
          <w:rFonts w:ascii="Arial" w:hAnsi="Arial" w:cs="Arial"/>
        </w:rPr>
        <w:t xml:space="preserve">which helps to support </w:t>
      </w:r>
      <w:r w:rsidR="000C1349">
        <w:rPr>
          <w:rFonts w:ascii="Arial" w:hAnsi="Arial" w:cs="Arial"/>
        </w:rPr>
        <w:t xml:space="preserve">the </w:t>
      </w:r>
      <w:r w:rsidR="002F5851">
        <w:rPr>
          <w:rFonts w:ascii="Arial" w:hAnsi="Arial" w:cs="Arial"/>
        </w:rPr>
        <w:t>NPM</w:t>
      </w:r>
      <w:r w:rsidR="000C1349">
        <w:rPr>
          <w:rFonts w:ascii="Arial" w:hAnsi="Arial" w:cs="Arial"/>
        </w:rPr>
        <w:t>.</w:t>
      </w:r>
      <w:r w:rsidR="00551903" w:rsidRPr="00551903">
        <w:rPr>
          <w:rFonts w:ascii="Arial" w:hAnsi="Arial" w:cs="Arial"/>
        </w:rPr>
        <w:t xml:space="preserve"> </w:t>
      </w:r>
      <w:r w:rsidR="00A056D0" w:rsidRPr="00CE3079">
        <w:rPr>
          <w:rFonts w:ascii="Arial" w:hAnsi="Arial" w:cs="Arial"/>
        </w:rPr>
        <w:t>Except for</w:t>
      </w:r>
      <w:r w:rsidR="00551903" w:rsidRPr="00CE3079">
        <w:rPr>
          <w:rFonts w:ascii="Arial" w:hAnsi="Arial" w:cs="Arial"/>
        </w:rPr>
        <w:t xml:space="preserve"> </w:t>
      </w:r>
      <w:r w:rsidR="00C72E2F">
        <w:rPr>
          <w:rFonts w:ascii="Arial" w:hAnsi="Arial" w:cs="Arial"/>
        </w:rPr>
        <w:t xml:space="preserve">the </w:t>
      </w:r>
      <w:r w:rsidR="00551903" w:rsidRPr="00CE3079">
        <w:rPr>
          <w:rFonts w:ascii="Arial" w:hAnsi="Arial" w:cs="Arial"/>
        </w:rPr>
        <w:t xml:space="preserve">farming </w:t>
      </w:r>
      <w:r w:rsidR="000030AF">
        <w:rPr>
          <w:noProof/>
        </w:rPr>
        <w:drawing>
          <wp:anchor distT="0" distB="0" distL="114300" distR="114300" simplePos="0" relativeHeight="251659269" behindDoc="0" locked="0" layoutInCell="1" allowOverlap="1" wp14:anchorId="4C0673CA" wp14:editId="17CB8DBA">
            <wp:simplePos x="0" y="0"/>
            <wp:positionH relativeFrom="column">
              <wp:posOffset>247650</wp:posOffset>
            </wp:positionH>
            <wp:positionV relativeFrom="page">
              <wp:posOffset>1485900</wp:posOffset>
            </wp:positionV>
            <wp:extent cx="5238115" cy="7922895"/>
            <wp:effectExtent l="19050" t="19050" r="19685" b="20955"/>
            <wp:wrapTopAndBottom/>
            <wp:docPr id="26" name="Picture 26"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Map&#10;&#10;Description automatically generated"/>
                    <pic:cNvPicPr/>
                  </pic:nvPicPr>
                  <pic:blipFill rotWithShape="1">
                    <a:blip r:embed="rId13" cstate="print">
                      <a:extLst>
                        <a:ext uri="{28A0092B-C50C-407E-A947-70E740481C1C}">
                          <a14:useLocalDpi xmlns:a14="http://schemas.microsoft.com/office/drawing/2010/main" val="0"/>
                        </a:ext>
                      </a:extLst>
                    </a:blip>
                    <a:srcRect r="2372"/>
                    <a:stretch/>
                  </pic:blipFill>
                  <pic:spPr bwMode="auto">
                    <a:xfrm>
                      <a:off x="0" y="0"/>
                      <a:ext cx="5238115" cy="7922895"/>
                    </a:xfrm>
                    <a:prstGeom prst="rect">
                      <a:avLst/>
                    </a:prstGeom>
                    <a:ln w="9525" cap="flat" cmpd="sng" algn="ctr">
                      <a:solidFill>
                        <a:srgbClr val="A5A5A5">
                          <a:lumMod val="20000"/>
                          <a:lumOff val="80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51903" w:rsidRPr="00CE3079">
        <w:rPr>
          <w:rFonts w:ascii="Arial" w:hAnsi="Arial" w:cs="Arial"/>
        </w:rPr>
        <w:t>land,</w:t>
      </w:r>
      <w:r w:rsidR="00551903" w:rsidRPr="00CE3079" w:rsidDel="002F1719">
        <w:rPr>
          <w:rFonts w:ascii="Arial" w:hAnsi="Arial" w:cs="Arial"/>
        </w:rPr>
        <w:t xml:space="preserve"> </w:t>
      </w:r>
      <w:r w:rsidR="00551903" w:rsidRPr="00CE3079">
        <w:rPr>
          <w:rFonts w:ascii="Arial" w:hAnsi="Arial" w:cs="Arial"/>
        </w:rPr>
        <w:t xml:space="preserve">GUI has a predominantly </w:t>
      </w:r>
      <w:r w:rsidR="00551903">
        <w:rPr>
          <w:rFonts w:ascii="Arial" w:hAnsi="Arial" w:cs="Arial"/>
        </w:rPr>
        <w:t>unmodified landscape and native vegetation.</w:t>
      </w:r>
      <w:r w:rsidR="00A43DF8">
        <w:rPr>
          <w:rFonts w:ascii="Arial" w:hAnsi="Arial" w:cs="Arial"/>
        </w:rPr>
        <w:t xml:space="preserve"> </w:t>
      </w:r>
      <w:r w:rsidR="00CB5511">
        <w:rPr>
          <w:rFonts w:ascii="Arial" w:hAnsi="Arial" w:cs="Arial"/>
        </w:rPr>
        <w:t xml:space="preserve"> </w:t>
      </w:r>
    </w:p>
    <w:p w14:paraId="4E09F995" w14:textId="5727658D" w:rsidR="00ED4ABD" w:rsidRDefault="00ED4ABD" w:rsidP="00ED4ABD">
      <w:pPr>
        <w:pStyle w:val="NoSpacing"/>
        <w:jc w:val="center"/>
      </w:pPr>
    </w:p>
    <w:p w14:paraId="6FB89614" w14:textId="1A439380" w:rsidR="00ED4ABD" w:rsidRPr="000476AE" w:rsidRDefault="00ED4ABD" w:rsidP="00ED4ABD">
      <w:pPr>
        <w:pStyle w:val="NoSpacing"/>
        <w:jc w:val="center"/>
      </w:pPr>
      <w:bookmarkStart w:id="19" w:name="_Ref92984803"/>
      <w:bookmarkStart w:id="20" w:name="_Ref92991406"/>
      <w:r w:rsidRPr="000476AE">
        <w:rPr>
          <w:b/>
          <w:bCs/>
        </w:rPr>
        <w:t xml:space="preserve">Figure </w:t>
      </w:r>
      <w:r w:rsidRPr="000476AE">
        <w:rPr>
          <w:b/>
          <w:bCs/>
        </w:rPr>
        <w:fldChar w:fldCharType="begin"/>
      </w:r>
      <w:r w:rsidRPr="000476AE">
        <w:rPr>
          <w:b/>
          <w:bCs/>
        </w:rPr>
        <w:instrText xml:space="preserve"> SEQ Figure \* ARABIC </w:instrText>
      </w:r>
      <w:r w:rsidRPr="000476AE">
        <w:rPr>
          <w:b/>
          <w:bCs/>
        </w:rPr>
        <w:fldChar w:fldCharType="separate"/>
      </w:r>
      <w:r w:rsidR="00E65308">
        <w:rPr>
          <w:b/>
          <w:bCs/>
          <w:noProof/>
        </w:rPr>
        <w:t>1</w:t>
      </w:r>
      <w:r w:rsidRPr="000476AE">
        <w:rPr>
          <w:b/>
          <w:bCs/>
        </w:rPr>
        <w:fldChar w:fldCharType="end"/>
      </w:r>
      <w:bookmarkEnd w:id="19"/>
      <w:r w:rsidRPr="000476AE">
        <w:rPr>
          <w:b/>
          <w:bCs/>
        </w:rPr>
        <w:t xml:space="preserve">. </w:t>
      </w:r>
      <w:r>
        <w:t>GUI location</w:t>
      </w:r>
      <w:bookmarkEnd w:id="20"/>
    </w:p>
    <w:p w14:paraId="5DB4B06C" w14:textId="18C3505B" w:rsidR="000269A7" w:rsidRDefault="00D0338E" w:rsidP="006C4B1C">
      <w:pPr>
        <w:rPr>
          <w:rFonts w:ascii="Arial" w:hAnsi="Arial" w:cs="Arial"/>
        </w:rPr>
      </w:pPr>
      <w:r>
        <w:rPr>
          <w:rFonts w:ascii="Arial" w:hAnsi="Arial" w:cs="Arial"/>
        </w:rPr>
        <w:lastRenderedPageBreak/>
        <w:t>GUI was founded in 2008 by Mr Lai Hock with the aim of connecting people with nature, self, and others. The</w:t>
      </w:r>
      <w:r w:rsidR="00A43DF8">
        <w:rPr>
          <w:rFonts w:ascii="Arial" w:hAnsi="Arial" w:cs="Arial"/>
        </w:rPr>
        <w:t xml:space="preserve"> space was designed to enable nature connectedness, creativity, and risk-taking, all of these framed into the idea of re-introducing </w:t>
      </w:r>
      <w:r w:rsidR="00017659">
        <w:rPr>
          <w:rFonts w:ascii="Arial" w:hAnsi="Arial" w:cs="Arial"/>
        </w:rPr>
        <w:t xml:space="preserve">the </w:t>
      </w:r>
      <w:r w:rsidR="00C26D8C" w:rsidRPr="00CE3079">
        <w:rPr>
          <w:rFonts w:ascii="Arial" w:hAnsi="Arial" w:cs="Arial"/>
        </w:rPr>
        <w:t>Kampung</w:t>
      </w:r>
      <w:r w:rsidR="00C26D8C" w:rsidRPr="00CE3079">
        <w:rPr>
          <w:rStyle w:val="FootnoteReference"/>
          <w:rFonts w:ascii="Arial" w:hAnsi="Arial" w:cs="Arial"/>
        </w:rPr>
        <w:footnoteReference w:id="2"/>
      </w:r>
      <w:r w:rsidR="00C26D8C" w:rsidRPr="00CE3079">
        <w:rPr>
          <w:rFonts w:ascii="Arial" w:hAnsi="Arial" w:cs="Arial"/>
        </w:rPr>
        <w:t xml:space="preserve"> </w:t>
      </w:r>
      <w:r w:rsidR="00017659">
        <w:rPr>
          <w:rFonts w:ascii="Arial" w:hAnsi="Arial" w:cs="Arial"/>
        </w:rPr>
        <w:t xml:space="preserve"> </w:t>
      </w:r>
      <w:r w:rsidR="002A3C99">
        <w:rPr>
          <w:rFonts w:ascii="Arial" w:hAnsi="Arial" w:cs="Arial"/>
        </w:rPr>
        <w:t>c</w:t>
      </w:r>
      <w:r w:rsidR="00017659">
        <w:rPr>
          <w:rFonts w:ascii="Arial" w:hAnsi="Arial" w:cs="Arial"/>
        </w:rPr>
        <w:t>ulture</w:t>
      </w:r>
      <w:r w:rsidR="00C26D8C">
        <w:rPr>
          <w:rFonts w:ascii="Arial" w:hAnsi="Arial" w:cs="Arial"/>
        </w:rPr>
        <w:t xml:space="preserve"> or life in community</w:t>
      </w:r>
      <w:r w:rsidR="00633331">
        <w:rPr>
          <w:rFonts w:ascii="Arial" w:hAnsi="Arial" w:cs="Arial"/>
        </w:rPr>
        <w:t xml:space="preserve"> to attain a happier and sustainable life (</w:t>
      </w:r>
      <w:r w:rsidR="00AE3228" w:rsidRPr="00AE3228">
        <w:rPr>
          <w:rFonts w:ascii="Arial" w:hAnsi="Arial" w:cs="Arial"/>
          <w:color w:val="0000FF"/>
        </w:rPr>
        <w:t>Ground-up Initiative</w:t>
      </w:r>
      <w:r w:rsidR="00633331" w:rsidRPr="00AE3228">
        <w:rPr>
          <w:rFonts w:ascii="Arial" w:hAnsi="Arial" w:cs="Arial"/>
          <w:color w:val="0000FF"/>
        </w:rPr>
        <w:t>, 2021</w:t>
      </w:r>
      <w:r w:rsidR="00633331" w:rsidRPr="00AE3228">
        <w:rPr>
          <w:rFonts w:ascii="Arial" w:hAnsi="Arial" w:cs="Arial"/>
        </w:rPr>
        <w:t>)</w:t>
      </w:r>
      <w:r w:rsidR="00AE3228">
        <w:rPr>
          <w:rFonts w:ascii="Arial" w:hAnsi="Arial" w:cs="Arial"/>
        </w:rPr>
        <w:t xml:space="preserve">. </w:t>
      </w:r>
      <w:r w:rsidR="00890A9E" w:rsidRPr="00F839E7">
        <w:rPr>
          <w:rFonts w:ascii="Arial" w:hAnsi="Arial" w:cs="Arial"/>
        </w:rPr>
        <w:t xml:space="preserve">The core team is </w:t>
      </w:r>
      <w:r w:rsidR="00854C7C" w:rsidRPr="00F839E7">
        <w:rPr>
          <w:rFonts w:ascii="Arial" w:hAnsi="Arial" w:cs="Arial"/>
        </w:rPr>
        <w:t>comprised</w:t>
      </w:r>
      <w:r w:rsidR="00890A9E" w:rsidRPr="00F839E7">
        <w:rPr>
          <w:rFonts w:ascii="Arial" w:hAnsi="Arial" w:cs="Arial"/>
        </w:rPr>
        <w:t xml:space="preserve"> of</w:t>
      </w:r>
      <w:r w:rsidR="00757D81">
        <w:rPr>
          <w:rFonts w:ascii="Arial" w:hAnsi="Arial" w:cs="Arial"/>
        </w:rPr>
        <w:t xml:space="preserve"> </w:t>
      </w:r>
      <w:r w:rsidR="00F839E7">
        <w:rPr>
          <w:rFonts w:ascii="Arial" w:hAnsi="Arial" w:cs="Arial"/>
        </w:rPr>
        <w:t>twelve</w:t>
      </w:r>
      <w:r w:rsidR="00757D81">
        <w:rPr>
          <w:rFonts w:ascii="Arial" w:hAnsi="Arial" w:cs="Arial"/>
        </w:rPr>
        <w:t xml:space="preserve"> core members </w:t>
      </w:r>
      <w:r w:rsidR="00C8567F">
        <w:rPr>
          <w:rFonts w:ascii="Arial" w:hAnsi="Arial" w:cs="Arial"/>
        </w:rPr>
        <w:t xml:space="preserve">in the roles of </w:t>
      </w:r>
      <w:r w:rsidR="001B3B34">
        <w:rPr>
          <w:rFonts w:ascii="Arial" w:hAnsi="Arial" w:cs="Arial"/>
        </w:rPr>
        <w:t>e</w:t>
      </w:r>
      <w:r w:rsidR="00C8567F">
        <w:rPr>
          <w:rFonts w:ascii="Arial" w:hAnsi="Arial" w:cs="Arial"/>
        </w:rPr>
        <w:t xml:space="preserve">xecutive lead, </w:t>
      </w:r>
      <w:r w:rsidR="001B3B34">
        <w:rPr>
          <w:rFonts w:ascii="Arial" w:hAnsi="Arial" w:cs="Arial"/>
        </w:rPr>
        <w:t>k</w:t>
      </w:r>
      <w:r w:rsidR="00C8567F">
        <w:rPr>
          <w:rFonts w:ascii="Arial" w:hAnsi="Arial" w:cs="Arial"/>
        </w:rPr>
        <w:t xml:space="preserve">ampung architect, </w:t>
      </w:r>
      <w:r w:rsidR="001B3B34">
        <w:rPr>
          <w:rFonts w:ascii="Arial" w:hAnsi="Arial" w:cs="Arial"/>
        </w:rPr>
        <w:t>c</w:t>
      </w:r>
      <w:r w:rsidR="00C8567F">
        <w:rPr>
          <w:rFonts w:ascii="Arial" w:hAnsi="Arial" w:cs="Arial"/>
        </w:rPr>
        <w:t xml:space="preserve">raft lead, HR representative, </w:t>
      </w:r>
      <w:r w:rsidR="00D324A0">
        <w:rPr>
          <w:rFonts w:ascii="Arial" w:hAnsi="Arial" w:cs="Arial"/>
        </w:rPr>
        <w:t xml:space="preserve">sales, marketing, </w:t>
      </w:r>
      <w:r w:rsidR="001B3B34">
        <w:rPr>
          <w:rFonts w:ascii="Arial" w:hAnsi="Arial" w:cs="Arial"/>
        </w:rPr>
        <w:t>v</w:t>
      </w:r>
      <w:r w:rsidR="00D324A0">
        <w:rPr>
          <w:rFonts w:ascii="Arial" w:hAnsi="Arial" w:cs="Arial"/>
        </w:rPr>
        <w:t xml:space="preserve">olunteer manager, </w:t>
      </w:r>
      <w:r w:rsidR="001B3B34">
        <w:rPr>
          <w:rFonts w:ascii="Arial" w:hAnsi="Arial" w:cs="Arial"/>
        </w:rPr>
        <w:t>f</w:t>
      </w:r>
      <w:r w:rsidR="00D324A0">
        <w:rPr>
          <w:rFonts w:ascii="Arial" w:hAnsi="Arial" w:cs="Arial"/>
        </w:rPr>
        <w:t>armer</w:t>
      </w:r>
      <w:r w:rsidR="001424BE">
        <w:rPr>
          <w:rFonts w:ascii="Arial" w:hAnsi="Arial" w:cs="Arial"/>
        </w:rPr>
        <w:t xml:space="preserve">, </w:t>
      </w:r>
      <w:r w:rsidR="001B3B34">
        <w:rPr>
          <w:rFonts w:ascii="Arial" w:hAnsi="Arial" w:cs="Arial"/>
        </w:rPr>
        <w:t>e</w:t>
      </w:r>
      <w:r w:rsidR="001424BE">
        <w:rPr>
          <w:rFonts w:ascii="Arial" w:hAnsi="Arial" w:cs="Arial"/>
        </w:rPr>
        <w:t xml:space="preserve">arth over lead, </w:t>
      </w:r>
      <w:r w:rsidR="001B3B34">
        <w:rPr>
          <w:rFonts w:ascii="Arial" w:hAnsi="Arial" w:cs="Arial"/>
        </w:rPr>
        <w:t>and k</w:t>
      </w:r>
      <w:r w:rsidR="001424BE">
        <w:rPr>
          <w:rFonts w:ascii="Arial" w:hAnsi="Arial" w:cs="Arial"/>
        </w:rPr>
        <w:t xml:space="preserve">itchen lead. </w:t>
      </w:r>
    </w:p>
    <w:p w14:paraId="05808297" w14:textId="43DE80C9" w:rsidR="00915F7E" w:rsidRDefault="00A056D0" w:rsidP="00A056D0">
      <w:pPr>
        <w:rPr>
          <w:rFonts w:ascii="Arial" w:hAnsi="Arial" w:cs="Arial"/>
        </w:rPr>
      </w:pPr>
      <w:commentRangeStart w:id="21"/>
      <w:r w:rsidRPr="00CE3079">
        <w:rPr>
          <w:rFonts w:ascii="Arial" w:hAnsi="Arial" w:cs="Arial"/>
        </w:rPr>
        <w:t>For over a decade, GUI has developed a variety of NPM activities aim</w:t>
      </w:r>
      <w:r>
        <w:rPr>
          <w:rFonts w:ascii="Arial" w:hAnsi="Arial" w:cs="Arial"/>
        </w:rPr>
        <w:t>ed at</w:t>
      </w:r>
      <w:r w:rsidRPr="00CE3079">
        <w:rPr>
          <w:rFonts w:ascii="Arial" w:hAnsi="Arial" w:cs="Arial"/>
        </w:rPr>
        <w:t xml:space="preserve"> </w:t>
      </w:r>
      <w:commentRangeEnd w:id="21"/>
      <w:r w:rsidR="00925E85">
        <w:rPr>
          <w:rStyle w:val="CommentReference"/>
        </w:rPr>
        <w:commentReference w:id="21"/>
      </w:r>
      <w:r w:rsidRPr="00CE3079">
        <w:rPr>
          <w:rFonts w:ascii="Arial" w:hAnsi="Arial" w:cs="Arial"/>
        </w:rPr>
        <w:t>connect</w:t>
      </w:r>
      <w:r>
        <w:rPr>
          <w:rFonts w:ascii="Arial" w:hAnsi="Arial" w:cs="Arial"/>
        </w:rPr>
        <w:t>ing</w:t>
      </w:r>
      <w:r w:rsidRPr="00CE3079">
        <w:rPr>
          <w:rFonts w:ascii="Arial" w:hAnsi="Arial" w:cs="Arial"/>
        </w:rPr>
        <w:t xml:space="preserve"> people with nature </w:t>
      </w:r>
      <w:r>
        <w:rPr>
          <w:rFonts w:ascii="Arial" w:hAnsi="Arial" w:cs="Arial"/>
        </w:rPr>
        <w:t>through the appreciation of</w:t>
      </w:r>
      <w:r w:rsidRPr="00CE3079">
        <w:rPr>
          <w:rFonts w:ascii="Arial" w:hAnsi="Arial" w:cs="Arial"/>
        </w:rPr>
        <w:t xml:space="preserve"> </w:t>
      </w:r>
      <w:r w:rsidRPr="00CE3079">
        <w:rPr>
          <w:rFonts w:ascii="Arial" w:hAnsi="Arial" w:cs="Arial"/>
          <w:i/>
          <w:iCs/>
        </w:rPr>
        <w:t>‘the beauty of sustainable living and nature community creativity’</w:t>
      </w:r>
      <w:r w:rsidRPr="00CE3079">
        <w:rPr>
          <w:rFonts w:ascii="Arial" w:hAnsi="Arial" w:cs="Arial"/>
        </w:rPr>
        <w:t xml:space="preserve"> (</w:t>
      </w:r>
      <w:r w:rsidRPr="00CE3079">
        <w:rPr>
          <w:rFonts w:ascii="Arial" w:hAnsi="Arial" w:cs="Arial"/>
          <w:color w:val="0000FF"/>
        </w:rPr>
        <w:t>GUI executive summary, 2014</w:t>
      </w:r>
      <w:r w:rsidRPr="00CE3079">
        <w:rPr>
          <w:rFonts w:ascii="Arial" w:hAnsi="Arial" w:cs="Arial"/>
        </w:rPr>
        <w:t xml:space="preserve"> </w:t>
      </w:r>
      <w:r w:rsidRPr="008D5AC5">
        <w:rPr>
          <w:rFonts w:ascii="Arial" w:hAnsi="Arial" w:cs="Arial"/>
          <w:color w:val="0000FF"/>
        </w:rPr>
        <w:t>p, 2</w:t>
      </w:r>
      <w:r w:rsidRPr="00CE3079">
        <w:rPr>
          <w:rFonts w:ascii="Arial" w:hAnsi="Arial" w:cs="Arial"/>
        </w:rPr>
        <w:t>)</w:t>
      </w:r>
      <w:r>
        <w:rPr>
          <w:rFonts w:ascii="Arial" w:hAnsi="Arial" w:cs="Arial"/>
        </w:rPr>
        <w:t xml:space="preserve">. The connection with the natural environment and community is grounded in </w:t>
      </w:r>
      <w:r w:rsidRPr="00CE3079">
        <w:rPr>
          <w:rFonts w:ascii="Arial" w:hAnsi="Arial" w:cs="Arial"/>
        </w:rPr>
        <w:t>five core principles recognised as the 5Gs: Gracious, Green, Giving, Grounded and Grateful (</w:t>
      </w:r>
      <w:r>
        <w:rPr>
          <w:rFonts w:ascii="Arial" w:hAnsi="Arial" w:cs="Arial"/>
          <w:color w:val="0000FF"/>
        </w:rPr>
        <w:t xml:space="preserve">IBID, </w:t>
      </w:r>
      <w:r w:rsidR="00CD152E" w:rsidRPr="00CD152E">
        <w:rPr>
          <w:rFonts w:ascii="Arial" w:hAnsi="Arial" w:cs="Arial"/>
        </w:rPr>
        <w:fldChar w:fldCharType="begin"/>
      </w:r>
      <w:r w:rsidR="00CD152E" w:rsidRPr="00CD152E">
        <w:rPr>
          <w:rFonts w:ascii="Arial" w:hAnsi="Arial" w:cs="Arial"/>
          <w:color w:val="0000FF"/>
        </w:rPr>
        <w:instrText xml:space="preserve"> REF _Ref92991299 \h </w:instrText>
      </w:r>
      <w:r w:rsidR="00CD152E" w:rsidRPr="00CD152E">
        <w:rPr>
          <w:rFonts w:ascii="Arial" w:hAnsi="Arial" w:cs="Arial"/>
        </w:rPr>
        <w:instrText xml:space="preserve"> \* MERGEFORMAT </w:instrText>
      </w:r>
      <w:r w:rsidR="00CD152E" w:rsidRPr="00CD152E">
        <w:rPr>
          <w:rFonts w:ascii="Arial" w:hAnsi="Arial" w:cs="Arial"/>
        </w:rPr>
      </w:r>
      <w:r w:rsidR="00CD152E" w:rsidRPr="00CD152E">
        <w:rPr>
          <w:rFonts w:ascii="Arial" w:hAnsi="Arial" w:cs="Arial"/>
        </w:rPr>
        <w:fldChar w:fldCharType="separate"/>
      </w:r>
      <w:r w:rsidR="00CD152E" w:rsidRPr="00CD152E">
        <w:rPr>
          <w:rFonts w:ascii="Arial" w:hAnsi="Arial" w:cs="Arial"/>
        </w:rPr>
        <w:t xml:space="preserve">Figure </w:t>
      </w:r>
      <w:r w:rsidR="00CD152E" w:rsidRPr="00CD152E">
        <w:rPr>
          <w:rFonts w:ascii="Arial" w:hAnsi="Arial" w:cs="Arial"/>
          <w:noProof/>
        </w:rPr>
        <w:t>1</w:t>
      </w:r>
      <w:r w:rsidR="00CD152E" w:rsidRPr="00CD152E">
        <w:rPr>
          <w:rFonts w:ascii="Arial" w:hAnsi="Arial" w:cs="Arial"/>
        </w:rPr>
        <w:fldChar w:fldCharType="end"/>
      </w:r>
      <w:r w:rsidRPr="00CE3079">
        <w:rPr>
          <w:rFonts w:ascii="Arial" w:hAnsi="Arial" w:cs="Arial"/>
        </w:rPr>
        <w:t>)</w:t>
      </w:r>
      <w:r>
        <w:rPr>
          <w:rFonts w:ascii="Arial" w:hAnsi="Arial" w:cs="Arial"/>
        </w:rPr>
        <w:t xml:space="preserve"> conveyed through NPM activities. </w:t>
      </w:r>
      <w:r w:rsidR="00FA0CB1">
        <w:rPr>
          <w:rFonts w:ascii="Arial" w:hAnsi="Arial" w:cs="Arial"/>
        </w:rPr>
        <w:t>Living Gracious according to GUI core members is the reminder of</w:t>
      </w:r>
      <w:r w:rsidR="002C6984">
        <w:rPr>
          <w:rFonts w:ascii="Arial" w:hAnsi="Arial" w:cs="Arial"/>
        </w:rPr>
        <w:t xml:space="preserve"> being empathetic and </w:t>
      </w:r>
      <w:r w:rsidR="000E7951">
        <w:rPr>
          <w:rFonts w:ascii="Arial" w:hAnsi="Arial" w:cs="Arial"/>
        </w:rPr>
        <w:t>respectful</w:t>
      </w:r>
      <w:r w:rsidR="002C6984">
        <w:rPr>
          <w:rFonts w:ascii="Arial" w:hAnsi="Arial" w:cs="Arial"/>
        </w:rPr>
        <w:t xml:space="preserve"> with all human and non-human life bringing a spirit of cooperation and harmony with one</w:t>
      </w:r>
      <w:r w:rsidR="00850A39">
        <w:rPr>
          <w:rFonts w:ascii="Arial" w:hAnsi="Arial" w:cs="Arial"/>
        </w:rPr>
        <w:t xml:space="preserve"> another. Living Green stands for being conscious of the natural environment </w:t>
      </w:r>
      <w:r w:rsidR="007C0B17">
        <w:rPr>
          <w:rFonts w:ascii="Arial" w:hAnsi="Arial" w:cs="Arial"/>
        </w:rPr>
        <w:t xml:space="preserve">by reducing consumption and </w:t>
      </w:r>
      <w:r w:rsidR="00D1361C">
        <w:rPr>
          <w:rFonts w:ascii="Arial" w:hAnsi="Arial" w:cs="Arial"/>
        </w:rPr>
        <w:t xml:space="preserve">becoming environmentally aware of </w:t>
      </w:r>
      <w:r w:rsidR="007622E3">
        <w:rPr>
          <w:rFonts w:ascii="Arial" w:hAnsi="Arial" w:cs="Arial"/>
        </w:rPr>
        <w:t>one’s</w:t>
      </w:r>
      <w:r w:rsidR="00D1361C">
        <w:rPr>
          <w:rFonts w:ascii="Arial" w:hAnsi="Arial" w:cs="Arial"/>
        </w:rPr>
        <w:t xml:space="preserve"> behaviour</w:t>
      </w:r>
      <w:r w:rsidR="00207DA4">
        <w:rPr>
          <w:rFonts w:ascii="Arial" w:hAnsi="Arial" w:cs="Arial"/>
        </w:rPr>
        <w:t xml:space="preserve"> and </w:t>
      </w:r>
      <w:r w:rsidR="00757758">
        <w:rPr>
          <w:rFonts w:ascii="Arial" w:hAnsi="Arial" w:cs="Arial"/>
        </w:rPr>
        <w:t>footprint</w:t>
      </w:r>
      <w:r w:rsidR="00207DA4">
        <w:rPr>
          <w:rFonts w:ascii="Arial" w:hAnsi="Arial" w:cs="Arial"/>
        </w:rPr>
        <w:t>. Giving</w:t>
      </w:r>
      <w:r w:rsidR="00F32E5A">
        <w:rPr>
          <w:rFonts w:ascii="Arial" w:hAnsi="Arial" w:cs="Arial"/>
        </w:rPr>
        <w:t>,</w:t>
      </w:r>
      <w:r w:rsidR="00207DA4">
        <w:rPr>
          <w:rFonts w:ascii="Arial" w:hAnsi="Arial" w:cs="Arial"/>
        </w:rPr>
        <w:t xml:space="preserve"> one of the main values </w:t>
      </w:r>
      <w:r w:rsidR="00F32E5A">
        <w:rPr>
          <w:rFonts w:ascii="Arial" w:hAnsi="Arial" w:cs="Arial"/>
        </w:rPr>
        <w:t xml:space="preserve">at </w:t>
      </w:r>
      <w:r w:rsidR="00207DA4">
        <w:rPr>
          <w:rFonts w:ascii="Arial" w:hAnsi="Arial" w:cs="Arial"/>
        </w:rPr>
        <w:t>GUI</w:t>
      </w:r>
      <w:r w:rsidR="00F32E5A">
        <w:rPr>
          <w:rFonts w:ascii="Arial" w:hAnsi="Arial" w:cs="Arial"/>
        </w:rPr>
        <w:t xml:space="preserve"> introduces</w:t>
      </w:r>
      <w:r w:rsidR="0065466D">
        <w:rPr>
          <w:rFonts w:ascii="Arial" w:hAnsi="Arial" w:cs="Arial"/>
        </w:rPr>
        <w:t xml:space="preserve"> the idea of </w:t>
      </w:r>
      <w:r w:rsidR="00A609BF">
        <w:rPr>
          <w:rFonts w:ascii="Arial" w:hAnsi="Arial" w:cs="Arial"/>
        </w:rPr>
        <w:t xml:space="preserve">non-transactional relationships which are not </w:t>
      </w:r>
      <w:r w:rsidR="00757758">
        <w:rPr>
          <w:rFonts w:ascii="Arial" w:hAnsi="Arial" w:cs="Arial"/>
        </w:rPr>
        <w:t>based</w:t>
      </w:r>
      <w:r w:rsidR="00A609BF">
        <w:rPr>
          <w:rFonts w:ascii="Arial" w:hAnsi="Arial" w:cs="Arial"/>
        </w:rPr>
        <w:t xml:space="preserve"> on gains or returns. Instead</w:t>
      </w:r>
      <w:r w:rsidR="0039753D">
        <w:rPr>
          <w:rFonts w:ascii="Arial" w:hAnsi="Arial" w:cs="Arial"/>
        </w:rPr>
        <w:t>,</w:t>
      </w:r>
      <w:r w:rsidR="00A609BF">
        <w:rPr>
          <w:rFonts w:ascii="Arial" w:hAnsi="Arial" w:cs="Arial"/>
        </w:rPr>
        <w:t xml:space="preserve"> </w:t>
      </w:r>
      <w:r w:rsidR="0039753D">
        <w:rPr>
          <w:rFonts w:ascii="Arial" w:hAnsi="Arial" w:cs="Arial"/>
        </w:rPr>
        <w:t>g</w:t>
      </w:r>
      <w:r w:rsidR="00A609BF">
        <w:rPr>
          <w:rFonts w:ascii="Arial" w:hAnsi="Arial" w:cs="Arial"/>
        </w:rPr>
        <w:t xml:space="preserve">iving </w:t>
      </w:r>
      <w:r w:rsidR="0039753D">
        <w:rPr>
          <w:rFonts w:ascii="Arial" w:hAnsi="Arial" w:cs="Arial"/>
        </w:rPr>
        <w:t>at</w:t>
      </w:r>
      <w:r w:rsidR="00A609BF">
        <w:rPr>
          <w:rFonts w:ascii="Arial" w:hAnsi="Arial" w:cs="Arial"/>
        </w:rPr>
        <w:t xml:space="preserve"> GUI teaches to </w:t>
      </w:r>
      <w:r w:rsidR="00757758">
        <w:rPr>
          <w:rFonts w:ascii="Arial" w:hAnsi="Arial" w:cs="Arial"/>
        </w:rPr>
        <w:t xml:space="preserve">create a feeling of contributing wholeheartedly with non-expectations. </w:t>
      </w:r>
      <w:r w:rsidR="0049508D">
        <w:rPr>
          <w:rFonts w:ascii="Arial" w:hAnsi="Arial" w:cs="Arial"/>
        </w:rPr>
        <w:t xml:space="preserve">Living Grounded stands for strengthening the connection with the earth, the soil, </w:t>
      </w:r>
      <w:r w:rsidR="0077005A">
        <w:rPr>
          <w:rFonts w:ascii="Arial" w:hAnsi="Arial" w:cs="Arial"/>
        </w:rPr>
        <w:t xml:space="preserve">food, </w:t>
      </w:r>
      <w:r w:rsidR="0049508D">
        <w:rPr>
          <w:rFonts w:ascii="Arial" w:hAnsi="Arial" w:cs="Arial"/>
        </w:rPr>
        <w:t xml:space="preserve">and all wildlife </w:t>
      </w:r>
      <w:r w:rsidR="009A3CFE">
        <w:rPr>
          <w:rFonts w:ascii="Arial" w:hAnsi="Arial" w:cs="Arial"/>
        </w:rPr>
        <w:t>species. Finally Grateful introduces the notion of appreciation towards the natural environment</w:t>
      </w:r>
      <w:r w:rsidR="00AA56BD">
        <w:rPr>
          <w:rFonts w:ascii="Arial" w:hAnsi="Arial" w:cs="Arial"/>
        </w:rPr>
        <w:t xml:space="preserve">. </w:t>
      </w:r>
    </w:p>
    <w:p w14:paraId="2FB61FCD" w14:textId="5B284B42" w:rsidR="000A2EFD" w:rsidRDefault="000A2EFD" w:rsidP="000A2EFD">
      <w:pPr>
        <w:rPr>
          <w:rFonts w:ascii="Arial" w:hAnsi="Arial" w:cs="Arial"/>
        </w:rPr>
      </w:pPr>
      <w:r>
        <w:rPr>
          <w:rFonts w:ascii="Arial" w:hAnsi="Arial" w:cs="Arial"/>
        </w:rPr>
        <w:t xml:space="preserve">Four core activities are part of the NPM: </w:t>
      </w:r>
      <w:r w:rsidRPr="00CE3079">
        <w:rPr>
          <w:rFonts w:ascii="Arial" w:hAnsi="Arial" w:cs="Arial"/>
        </w:rPr>
        <w:t>Kampung farming, Kampung sketching, wood workshops, and earth oven (</w:t>
      </w:r>
      <w:r w:rsidRPr="00CD152E">
        <w:rPr>
          <w:rFonts w:ascii="Arial" w:hAnsi="Arial" w:cs="Arial"/>
        </w:rPr>
        <w:fldChar w:fldCharType="begin"/>
      </w:r>
      <w:r w:rsidRPr="00CD152E">
        <w:rPr>
          <w:rFonts w:ascii="Arial" w:hAnsi="Arial" w:cs="Arial"/>
        </w:rPr>
        <w:instrText xml:space="preserve"> REF _Ref92991351 \h  \* MERGEFORMAT </w:instrText>
      </w:r>
      <w:r w:rsidRPr="00CD152E">
        <w:rPr>
          <w:rFonts w:ascii="Arial" w:hAnsi="Arial" w:cs="Arial"/>
        </w:rPr>
      </w:r>
      <w:r w:rsidRPr="00CD152E">
        <w:rPr>
          <w:rFonts w:ascii="Arial" w:hAnsi="Arial" w:cs="Arial"/>
        </w:rPr>
        <w:fldChar w:fldCharType="separate"/>
      </w:r>
      <w:r w:rsidRPr="00CD152E">
        <w:rPr>
          <w:rFonts w:ascii="Arial" w:hAnsi="Arial" w:cs="Arial"/>
          <w:szCs w:val="24"/>
        </w:rPr>
        <w:t xml:space="preserve">Table </w:t>
      </w:r>
      <w:r w:rsidRPr="00CD152E">
        <w:rPr>
          <w:rFonts w:ascii="Arial" w:hAnsi="Arial" w:cs="Arial"/>
          <w:noProof/>
          <w:szCs w:val="24"/>
        </w:rPr>
        <w:t>1</w:t>
      </w:r>
      <w:r w:rsidRPr="00CD152E">
        <w:rPr>
          <w:rFonts w:ascii="Arial" w:hAnsi="Arial" w:cs="Arial"/>
        </w:rPr>
        <w:fldChar w:fldCharType="end"/>
      </w:r>
      <w:r w:rsidR="0015782B">
        <w:rPr>
          <w:rFonts w:ascii="Arial" w:hAnsi="Arial" w:cs="Arial"/>
        </w:rPr>
        <w:t xml:space="preserve"> and </w:t>
      </w:r>
      <w:r w:rsidR="0015782B" w:rsidRPr="00CD152E">
        <w:rPr>
          <w:rFonts w:ascii="Arial" w:hAnsi="Arial" w:cs="Arial"/>
        </w:rPr>
        <w:fldChar w:fldCharType="begin"/>
      </w:r>
      <w:r w:rsidR="0015782B" w:rsidRPr="00CD152E">
        <w:rPr>
          <w:rFonts w:ascii="Arial" w:hAnsi="Arial" w:cs="Arial"/>
        </w:rPr>
        <w:instrText xml:space="preserve"> REF _Ref92984935 \h  \* MERGEFORMAT </w:instrText>
      </w:r>
      <w:r w:rsidR="0015782B" w:rsidRPr="00CD152E">
        <w:rPr>
          <w:rFonts w:ascii="Arial" w:hAnsi="Arial" w:cs="Arial"/>
        </w:rPr>
      </w:r>
      <w:r w:rsidR="0015782B" w:rsidRPr="00CD152E">
        <w:rPr>
          <w:rFonts w:ascii="Arial" w:hAnsi="Arial" w:cs="Arial"/>
        </w:rPr>
        <w:fldChar w:fldCharType="separate"/>
      </w:r>
      <w:r w:rsidR="0015782B" w:rsidRPr="00CD152E">
        <w:rPr>
          <w:rFonts w:ascii="Arial" w:hAnsi="Arial" w:cs="Arial"/>
        </w:rPr>
        <w:t xml:space="preserve">Figure </w:t>
      </w:r>
      <w:r w:rsidR="0015782B">
        <w:rPr>
          <w:rFonts w:ascii="Arial" w:hAnsi="Arial" w:cs="Arial"/>
          <w:noProof/>
        </w:rPr>
        <w:t>2</w:t>
      </w:r>
      <w:r w:rsidR="0015782B" w:rsidRPr="00CD152E">
        <w:rPr>
          <w:rFonts w:ascii="Arial" w:hAnsi="Arial" w:cs="Arial"/>
        </w:rPr>
        <w:fldChar w:fldCharType="end"/>
      </w:r>
      <w:r w:rsidRPr="00CE3079">
        <w:rPr>
          <w:rFonts w:ascii="Arial" w:hAnsi="Arial" w:cs="Arial"/>
        </w:rPr>
        <w:t>). The activities involve a series of interactive workshops</w:t>
      </w:r>
      <w:r>
        <w:rPr>
          <w:rFonts w:ascii="Arial" w:hAnsi="Arial" w:cs="Arial"/>
        </w:rPr>
        <w:t xml:space="preserve"> aimed at engaging individuals</w:t>
      </w:r>
      <w:r w:rsidRPr="00CE3079">
        <w:rPr>
          <w:rFonts w:ascii="Arial" w:hAnsi="Arial" w:cs="Arial"/>
        </w:rPr>
        <w:t>. Since 2009,</w:t>
      </w:r>
      <w:r>
        <w:rPr>
          <w:rFonts w:ascii="Arial" w:hAnsi="Arial" w:cs="Arial"/>
        </w:rPr>
        <w:t xml:space="preserve"> approximately</w:t>
      </w:r>
      <w:r w:rsidRPr="00CE3079">
        <w:rPr>
          <w:rFonts w:ascii="Arial" w:hAnsi="Arial" w:cs="Arial"/>
        </w:rPr>
        <w:t xml:space="preserve"> 25000 volunteers have engaged </w:t>
      </w:r>
      <w:r>
        <w:rPr>
          <w:rFonts w:ascii="Arial" w:hAnsi="Arial" w:cs="Arial"/>
        </w:rPr>
        <w:t xml:space="preserve">in </w:t>
      </w:r>
      <w:r w:rsidRPr="00CE3079">
        <w:rPr>
          <w:rFonts w:ascii="Arial" w:hAnsi="Arial" w:cs="Arial"/>
        </w:rPr>
        <w:t>GUI programmes, and it is estimated that nearly 130000 people residing and/or visiting Singapore have been in contact and benefited from GUI NPM activities (</w:t>
      </w:r>
      <w:r w:rsidRPr="00F72ADA">
        <w:rPr>
          <w:rFonts w:ascii="Arial" w:hAnsi="Arial" w:cs="Arial"/>
          <w:color w:val="0000FF"/>
        </w:rPr>
        <w:t>Ground-up Initiative, 2021</w:t>
      </w:r>
      <w:r w:rsidRPr="00CE3079">
        <w:rPr>
          <w:rFonts w:ascii="Arial" w:hAnsi="Arial" w:cs="Arial"/>
        </w:rPr>
        <w:t>).</w:t>
      </w:r>
      <w:r>
        <w:rPr>
          <w:rFonts w:ascii="Arial" w:hAnsi="Arial" w:cs="Arial"/>
        </w:rPr>
        <w:t xml:space="preserve"> </w:t>
      </w:r>
    </w:p>
    <w:p w14:paraId="532E06CB" w14:textId="77777777" w:rsidR="00142DC1" w:rsidRDefault="00142DC1" w:rsidP="000A2EFD">
      <w:pPr>
        <w:rPr>
          <w:rFonts w:ascii="Arial" w:hAnsi="Arial" w:cs="Arial"/>
        </w:rPr>
      </w:pPr>
    </w:p>
    <w:p w14:paraId="4744835A" w14:textId="41C88249" w:rsidR="00ED4ABD" w:rsidRPr="00043950" w:rsidRDefault="00ED4ABD" w:rsidP="00142DC1">
      <w:pPr>
        <w:pStyle w:val="NoSpacing"/>
        <w:ind w:left="426"/>
        <w:rPr>
          <w:rFonts w:cs="Arial"/>
          <w:sz w:val="24"/>
          <w:szCs w:val="24"/>
        </w:rPr>
      </w:pPr>
      <w:bookmarkStart w:id="22" w:name="_Ref92907718"/>
      <w:bookmarkStart w:id="23" w:name="_Ref92991351"/>
      <w:r w:rsidRPr="006067CB">
        <w:rPr>
          <w:rFonts w:cs="Arial"/>
          <w:b/>
          <w:bCs/>
          <w:sz w:val="24"/>
          <w:szCs w:val="24"/>
        </w:rPr>
        <w:lastRenderedPageBreak/>
        <w:t xml:space="preserve">Table </w:t>
      </w:r>
      <w:r w:rsidRPr="006067CB">
        <w:rPr>
          <w:rFonts w:cs="Arial"/>
          <w:b/>
          <w:bCs/>
          <w:sz w:val="24"/>
          <w:szCs w:val="24"/>
        </w:rPr>
        <w:fldChar w:fldCharType="begin"/>
      </w:r>
      <w:r w:rsidRPr="006067CB">
        <w:rPr>
          <w:rFonts w:cs="Arial"/>
          <w:b/>
          <w:bCs/>
          <w:sz w:val="24"/>
          <w:szCs w:val="24"/>
        </w:rPr>
        <w:instrText xml:space="preserve"> SEQ Table \* ARABIC </w:instrText>
      </w:r>
      <w:r w:rsidRPr="006067CB">
        <w:rPr>
          <w:rFonts w:cs="Arial"/>
          <w:b/>
          <w:bCs/>
          <w:sz w:val="24"/>
          <w:szCs w:val="24"/>
        </w:rPr>
        <w:fldChar w:fldCharType="separate"/>
      </w:r>
      <w:r w:rsidR="00E02FE8">
        <w:rPr>
          <w:rFonts w:cs="Arial"/>
          <w:b/>
          <w:bCs/>
          <w:noProof/>
          <w:sz w:val="24"/>
          <w:szCs w:val="24"/>
        </w:rPr>
        <w:t>1</w:t>
      </w:r>
      <w:r w:rsidRPr="006067CB">
        <w:rPr>
          <w:rFonts w:cs="Arial"/>
          <w:b/>
          <w:bCs/>
          <w:sz w:val="24"/>
          <w:szCs w:val="24"/>
        </w:rPr>
        <w:fldChar w:fldCharType="end"/>
      </w:r>
      <w:r w:rsidRPr="006067CB">
        <w:rPr>
          <w:rFonts w:cs="Arial"/>
          <w:b/>
          <w:bCs/>
          <w:sz w:val="24"/>
          <w:szCs w:val="24"/>
        </w:rPr>
        <w:t>.</w:t>
      </w:r>
      <w:bookmarkEnd w:id="22"/>
      <w:r w:rsidRPr="006067CB">
        <w:rPr>
          <w:rFonts w:cs="Arial"/>
          <w:b/>
          <w:bCs/>
          <w:sz w:val="24"/>
          <w:szCs w:val="24"/>
        </w:rPr>
        <w:t xml:space="preserve"> </w:t>
      </w:r>
      <w:r w:rsidRPr="00043950">
        <w:rPr>
          <w:rFonts w:cs="Arial"/>
          <w:sz w:val="24"/>
          <w:szCs w:val="24"/>
        </w:rPr>
        <w:t>NPM activities at GUI</w:t>
      </w:r>
      <w:bookmarkEnd w:id="23"/>
    </w:p>
    <w:tbl>
      <w:tblPr>
        <w:tblStyle w:val="TableGrid"/>
        <w:tblW w:w="0" w:type="auto"/>
        <w:tblInd w:w="421" w:type="dxa"/>
        <w:tblLook w:val="04A0" w:firstRow="1" w:lastRow="0" w:firstColumn="1" w:lastColumn="0" w:noHBand="0" w:noVBand="1"/>
      </w:tblPr>
      <w:tblGrid>
        <w:gridCol w:w="1417"/>
        <w:gridCol w:w="3852"/>
        <w:gridCol w:w="1393"/>
        <w:gridCol w:w="1559"/>
      </w:tblGrid>
      <w:tr w:rsidR="00BE3842" w:rsidRPr="00142DC1" w14:paraId="14E92E23" w14:textId="77777777" w:rsidTr="00142DC1">
        <w:tc>
          <w:tcPr>
            <w:tcW w:w="1417" w:type="dxa"/>
          </w:tcPr>
          <w:p w14:paraId="2A6FF28F" w14:textId="77777777" w:rsidR="00BE3842" w:rsidRPr="00142DC1" w:rsidRDefault="00BE3842" w:rsidP="009570B9">
            <w:pPr>
              <w:spacing w:line="240" w:lineRule="auto"/>
              <w:ind w:firstLine="0"/>
              <w:rPr>
                <w:rFonts w:ascii="Arial" w:hAnsi="Arial" w:cs="Arial"/>
                <w:b/>
                <w:bCs/>
                <w:sz w:val="22"/>
              </w:rPr>
            </w:pPr>
            <w:r w:rsidRPr="00142DC1">
              <w:rPr>
                <w:rFonts w:ascii="Arial" w:hAnsi="Arial" w:cs="Arial"/>
                <w:b/>
                <w:bCs/>
                <w:sz w:val="22"/>
              </w:rPr>
              <w:t>NPM activity</w:t>
            </w:r>
          </w:p>
        </w:tc>
        <w:tc>
          <w:tcPr>
            <w:tcW w:w="3852" w:type="dxa"/>
          </w:tcPr>
          <w:p w14:paraId="23B9153E" w14:textId="77777777" w:rsidR="00BE3842" w:rsidRPr="00142DC1" w:rsidRDefault="00BE3842" w:rsidP="009570B9">
            <w:pPr>
              <w:spacing w:line="240" w:lineRule="auto"/>
              <w:ind w:firstLine="0"/>
              <w:jc w:val="center"/>
              <w:rPr>
                <w:rFonts w:ascii="Arial" w:hAnsi="Arial" w:cs="Arial"/>
                <w:b/>
                <w:bCs/>
                <w:sz w:val="22"/>
              </w:rPr>
            </w:pPr>
            <w:r w:rsidRPr="00142DC1">
              <w:rPr>
                <w:rFonts w:ascii="Arial" w:hAnsi="Arial" w:cs="Arial"/>
                <w:b/>
                <w:bCs/>
                <w:sz w:val="22"/>
              </w:rPr>
              <w:t>Description</w:t>
            </w:r>
          </w:p>
        </w:tc>
        <w:tc>
          <w:tcPr>
            <w:tcW w:w="1393" w:type="dxa"/>
          </w:tcPr>
          <w:p w14:paraId="2E38B556" w14:textId="157BECD0" w:rsidR="00BE3842" w:rsidRPr="00142DC1" w:rsidRDefault="00BE3842" w:rsidP="009570B9">
            <w:pPr>
              <w:spacing w:line="240" w:lineRule="auto"/>
              <w:ind w:firstLine="0"/>
              <w:jc w:val="center"/>
              <w:rPr>
                <w:rFonts w:ascii="Arial" w:hAnsi="Arial" w:cs="Arial"/>
                <w:b/>
                <w:bCs/>
                <w:sz w:val="22"/>
              </w:rPr>
            </w:pPr>
            <w:commentRangeStart w:id="24"/>
            <w:r w:rsidRPr="00142DC1">
              <w:rPr>
                <w:rFonts w:ascii="Arial" w:hAnsi="Arial" w:cs="Arial"/>
                <w:b/>
                <w:bCs/>
                <w:sz w:val="22"/>
              </w:rPr>
              <w:t>5G values</w:t>
            </w:r>
            <w:commentRangeEnd w:id="24"/>
            <w:r w:rsidR="00F67D71">
              <w:rPr>
                <w:rStyle w:val="CommentReference"/>
              </w:rPr>
              <w:commentReference w:id="24"/>
            </w:r>
          </w:p>
        </w:tc>
        <w:tc>
          <w:tcPr>
            <w:tcW w:w="1559" w:type="dxa"/>
          </w:tcPr>
          <w:p w14:paraId="0E70B555" w14:textId="44DB5AD7" w:rsidR="00BE3842" w:rsidRPr="00142DC1" w:rsidRDefault="00BE3842" w:rsidP="009570B9">
            <w:pPr>
              <w:spacing w:line="240" w:lineRule="auto"/>
              <w:ind w:firstLine="0"/>
              <w:jc w:val="center"/>
              <w:rPr>
                <w:rFonts w:ascii="Arial" w:hAnsi="Arial" w:cs="Arial"/>
                <w:b/>
                <w:bCs/>
                <w:sz w:val="22"/>
              </w:rPr>
            </w:pPr>
            <w:r w:rsidRPr="00142DC1">
              <w:rPr>
                <w:rFonts w:ascii="Arial" w:hAnsi="Arial" w:cs="Arial"/>
                <w:b/>
                <w:bCs/>
                <w:sz w:val="22"/>
              </w:rPr>
              <w:t>Duration</w:t>
            </w:r>
          </w:p>
        </w:tc>
      </w:tr>
      <w:tr w:rsidR="00BE3842" w:rsidRPr="00142DC1" w14:paraId="496D0A33" w14:textId="77777777" w:rsidTr="00142DC1">
        <w:tc>
          <w:tcPr>
            <w:tcW w:w="1417" w:type="dxa"/>
          </w:tcPr>
          <w:p w14:paraId="509BA74A" w14:textId="77777777" w:rsidR="00BE3842" w:rsidRPr="00142DC1" w:rsidRDefault="00BE3842" w:rsidP="009570B9">
            <w:pPr>
              <w:spacing w:line="240" w:lineRule="auto"/>
              <w:ind w:firstLine="0"/>
              <w:rPr>
                <w:rFonts w:ascii="Arial" w:hAnsi="Arial" w:cs="Arial"/>
                <w:sz w:val="18"/>
                <w:szCs w:val="18"/>
              </w:rPr>
            </w:pPr>
            <w:r w:rsidRPr="00142DC1">
              <w:rPr>
                <w:rFonts w:ascii="Arial" w:hAnsi="Arial" w:cs="Arial"/>
                <w:sz w:val="18"/>
                <w:szCs w:val="18"/>
              </w:rPr>
              <w:t>Kampung farming</w:t>
            </w:r>
          </w:p>
        </w:tc>
        <w:tc>
          <w:tcPr>
            <w:tcW w:w="3852" w:type="dxa"/>
          </w:tcPr>
          <w:p w14:paraId="7E6DB305" w14:textId="7FA7F810" w:rsidR="00BE3842" w:rsidRPr="00142DC1" w:rsidRDefault="00EE1C98" w:rsidP="009570B9">
            <w:pPr>
              <w:spacing w:line="240" w:lineRule="auto"/>
              <w:ind w:firstLine="0"/>
              <w:rPr>
                <w:rFonts w:ascii="Arial" w:hAnsi="Arial" w:cs="Arial"/>
                <w:sz w:val="18"/>
                <w:szCs w:val="18"/>
              </w:rPr>
            </w:pPr>
            <w:r>
              <w:rPr>
                <w:rFonts w:ascii="Arial" w:hAnsi="Arial" w:cs="Arial"/>
                <w:sz w:val="18"/>
                <w:szCs w:val="18"/>
              </w:rPr>
              <w:t>Flagship programme</w:t>
            </w:r>
            <w:r w:rsidR="00B42E09">
              <w:rPr>
                <w:rFonts w:ascii="Arial" w:hAnsi="Arial" w:cs="Arial"/>
                <w:sz w:val="18"/>
                <w:szCs w:val="18"/>
              </w:rPr>
              <w:t xml:space="preserve"> aimed at renewing </w:t>
            </w:r>
            <w:r w:rsidR="0012776B">
              <w:rPr>
                <w:rFonts w:ascii="Arial" w:hAnsi="Arial" w:cs="Arial"/>
                <w:sz w:val="18"/>
                <w:szCs w:val="18"/>
              </w:rPr>
              <w:t>individuals’</w:t>
            </w:r>
            <w:r w:rsidR="00B42E09">
              <w:rPr>
                <w:rFonts w:ascii="Arial" w:hAnsi="Arial" w:cs="Arial"/>
                <w:sz w:val="18"/>
                <w:szCs w:val="18"/>
              </w:rPr>
              <w:t xml:space="preserve"> connection with the la</w:t>
            </w:r>
            <w:r w:rsidR="002671FF">
              <w:rPr>
                <w:rFonts w:ascii="Arial" w:hAnsi="Arial" w:cs="Arial"/>
                <w:sz w:val="18"/>
                <w:szCs w:val="18"/>
              </w:rPr>
              <w:t xml:space="preserve">nd. </w:t>
            </w:r>
            <w:r w:rsidR="00BE3842" w:rsidRPr="00142DC1">
              <w:rPr>
                <w:rFonts w:ascii="Arial" w:hAnsi="Arial" w:cs="Arial"/>
                <w:sz w:val="18"/>
                <w:szCs w:val="18"/>
              </w:rPr>
              <w:t>Engages the individual in the process of agriculture,</w:t>
            </w:r>
            <w:r w:rsidR="002671FF">
              <w:rPr>
                <w:rFonts w:ascii="Arial" w:hAnsi="Arial" w:cs="Arial"/>
                <w:sz w:val="18"/>
                <w:szCs w:val="18"/>
              </w:rPr>
              <w:t xml:space="preserve"> building and maintaining the space</w:t>
            </w:r>
            <w:r w:rsidR="00BE3842" w:rsidRPr="00142DC1">
              <w:rPr>
                <w:rFonts w:ascii="Arial" w:hAnsi="Arial" w:cs="Arial"/>
                <w:sz w:val="18"/>
                <w:szCs w:val="18"/>
              </w:rPr>
              <w:t xml:space="preserve"> for this, individuals receive guidance and tutorials while engaging in the activity (e.g., seeding, mantainance, harvesting, </w:t>
            </w:r>
            <w:r w:rsidR="00A12E1F">
              <w:rPr>
                <w:rFonts w:ascii="Arial" w:hAnsi="Arial" w:cs="Arial"/>
                <w:sz w:val="18"/>
                <w:szCs w:val="18"/>
              </w:rPr>
              <w:t>cooking, keeping the space</w:t>
            </w:r>
            <w:r w:rsidR="00BE3842" w:rsidRPr="00142DC1">
              <w:rPr>
                <w:rFonts w:ascii="Arial" w:hAnsi="Arial" w:cs="Arial"/>
                <w:sz w:val="18"/>
                <w:szCs w:val="18"/>
              </w:rPr>
              <w:t>).</w:t>
            </w:r>
          </w:p>
        </w:tc>
        <w:tc>
          <w:tcPr>
            <w:tcW w:w="1393" w:type="dxa"/>
          </w:tcPr>
          <w:p w14:paraId="0BBED69B" w14:textId="77777777" w:rsidR="000404C8" w:rsidRPr="00142DC1" w:rsidRDefault="000404C8" w:rsidP="009570B9">
            <w:pPr>
              <w:spacing w:line="240" w:lineRule="auto"/>
              <w:ind w:firstLine="0"/>
              <w:rPr>
                <w:rFonts w:ascii="Arial" w:hAnsi="Arial" w:cs="Arial"/>
                <w:sz w:val="18"/>
                <w:szCs w:val="18"/>
              </w:rPr>
            </w:pPr>
            <w:r w:rsidRPr="00142DC1">
              <w:rPr>
                <w:rFonts w:ascii="Arial" w:hAnsi="Arial" w:cs="Arial"/>
                <w:sz w:val="18"/>
                <w:szCs w:val="18"/>
              </w:rPr>
              <w:t>Gracious</w:t>
            </w:r>
          </w:p>
          <w:p w14:paraId="63370663" w14:textId="77777777" w:rsidR="000404C8" w:rsidRPr="00142DC1" w:rsidRDefault="000404C8" w:rsidP="009570B9">
            <w:pPr>
              <w:spacing w:line="240" w:lineRule="auto"/>
              <w:ind w:firstLine="0"/>
              <w:rPr>
                <w:rFonts w:ascii="Arial" w:hAnsi="Arial" w:cs="Arial"/>
                <w:sz w:val="18"/>
                <w:szCs w:val="18"/>
              </w:rPr>
            </w:pPr>
            <w:r w:rsidRPr="00142DC1">
              <w:rPr>
                <w:rFonts w:ascii="Arial" w:hAnsi="Arial" w:cs="Arial"/>
                <w:sz w:val="18"/>
                <w:szCs w:val="18"/>
              </w:rPr>
              <w:t>Green</w:t>
            </w:r>
          </w:p>
          <w:p w14:paraId="4E3E9863" w14:textId="50FCE1C6" w:rsidR="00BE3842" w:rsidRPr="00142DC1" w:rsidRDefault="000404C8" w:rsidP="009570B9">
            <w:pPr>
              <w:spacing w:line="240" w:lineRule="auto"/>
              <w:ind w:firstLine="0"/>
              <w:rPr>
                <w:rFonts w:ascii="Arial" w:hAnsi="Arial" w:cs="Arial"/>
                <w:sz w:val="18"/>
                <w:szCs w:val="18"/>
              </w:rPr>
            </w:pPr>
            <w:r w:rsidRPr="00142DC1">
              <w:rPr>
                <w:rFonts w:ascii="Arial" w:hAnsi="Arial" w:cs="Arial"/>
                <w:sz w:val="18"/>
                <w:szCs w:val="18"/>
              </w:rPr>
              <w:t>Giving Grounded Grateful</w:t>
            </w:r>
          </w:p>
        </w:tc>
        <w:tc>
          <w:tcPr>
            <w:tcW w:w="1559" w:type="dxa"/>
          </w:tcPr>
          <w:p w14:paraId="5179D1A8" w14:textId="6BB307C9" w:rsidR="00BE3842" w:rsidRPr="00142DC1" w:rsidRDefault="00BE3842" w:rsidP="009570B9">
            <w:pPr>
              <w:spacing w:line="240" w:lineRule="auto"/>
              <w:ind w:firstLine="0"/>
              <w:rPr>
                <w:rFonts w:ascii="Arial" w:hAnsi="Arial" w:cs="Arial"/>
                <w:sz w:val="18"/>
                <w:szCs w:val="18"/>
              </w:rPr>
            </w:pPr>
            <w:r w:rsidRPr="00142DC1">
              <w:rPr>
                <w:rFonts w:ascii="Arial" w:hAnsi="Arial" w:cs="Arial"/>
                <w:sz w:val="18"/>
                <w:szCs w:val="18"/>
              </w:rPr>
              <w:t>Between 2 up to 5 hours.</w:t>
            </w:r>
          </w:p>
        </w:tc>
      </w:tr>
      <w:tr w:rsidR="00BE3842" w:rsidRPr="00142DC1" w14:paraId="7303B496" w14:textId="77777777" w:rsidTr="00142DC1">
        <w:tc>
          <w:tcPr>
            <w:tcW w:w="1417" w:type="dxa"/>
          </w:tcPr>
          <w:p w14:paraId="772D1D24" w14:textId="77777777" w:rsidR="00BE3842" w:rsidRPr="00142DC1" w:rsidRDefault="00BE3842" w:rsidP="009570B9">
            <w:pPr>
              <w:spacing w:line="240" w:lineRule="auto"/>
              <w:ind w:firstLine="0"/>
              <w:rPr>
                <w:rFonts w:ascii="Arial" w:hAnsi="Arial" w:cs="Arial"/>
                <w:sz w:val="18"/>
                <w:szCs w:val="18"/>
              </w:rPr>
            </w:pPr>
            <w:r w:rsidRPr="00142DC1">
              <w:rPr>
                <w:rFonts w:ascii="Arial" w:hAnsi="Arial" w:cs="Arial"/>
                <w:sz w:val="18"/>
                <w:szCs w:val="18"/>
              </w:rPr>
              <w:t>Kampung sketching</w:t>
            </w:r>
          </w:p>
        </w:tc>
        <w:tc>
          <w:tcPr>
            <w:tcW w:w="3852" w:type="dxa"/>
          </w:tcPr>
          <w:p w14:paraId="18C3ED62" w14:textId="5283613A" w:rsidR="00BE3842" w:rsidRPr="00142DC1" w:rsidRDefault="00BE3842" w:rsidP="009570B9">
            <w:pPr>
              <w:spacing w:line="240" w:lineRule="auto"/>
              <w:ind w:firstLine="0"/>
              <w:rPr>
                <w:rFonts w:ascii="Arial" w:hAnsi="Arial" w:cs="Arial"/>
                <w:sz w:val="18"/>
                <w:szCs w:val="18"/>
              </w:rPr>
            </w:pPr>
            <w:r w:rsidRPr="00142DC1">
              <w:rPr>
                <w:rFonts w:ascii="Arial" w:hAnsi="Arial" w:cs="Arial"/>
                <w:sz w:val="18"/>
                <w:szCs w:val="18"/>
              </w:rPr>
              <w:t xml:space="preserve">Immersion in GUI natural environment to </w:t>
            </w:r>
            <w:r w:rsidR="008A493A">
              <w:rPr>
                <w:rFonts w:ascii="Arial" w:hAnsi="Arial" w:cs="Arial"/>
                <w:sz w:val="18"/>
                <w:szCs w:val="18"/>
              </w:rPr>
              <w:t xml:space="preserve">explore and paint, draw, or sketch using nay medium. </w:t>
            </w:r>
            <w:r w:rsidR="00CD539A">
              <w:rPr>
                <w:rFonts w:ascii="Arial" w:hAnsi="Arial" w:cs="Arial"/>
                <w:sz w:val="18"/>
                <w:szCs w:val="18"/>
              </w:rPr>
              <w:t>Artworks</w:t>
            </w:r>
            <w:r w:rsidRPr="00142DC1">
              <w:rPr>
                <w:rFonts w:ascii="Arial" w:hAnsi="Arial" w:cs="Arial"/>
                <w:sz w:val="18"/>
                <w:szCs w:val="18"/>
              </w:rPr>
              <w:t xml:space="preserve"> are shared and socialised with the group at the end of the session.</w:t>
            </w:r>
          </w:p>
        </w:tc>
        <w:tc>
          <w:tcPr>
            <w:tcW w:w="1393" w:type="dxa"/>
          </w:tcPr>
          <w:p w14:paraId="794812D7" w14:textId="77777777" w:rsidR="000404C8" w:rsidRPr="00142DC1" w:rsidRDefault="000404C8" w:rsidP="000404C8">
            <w:pPr>
              <w:spacing w:line="240" w:lineRule="auto"/>
              <w:ind w:firstLine="0"/>
              <w:rPr>
                <w:rFonts w:ascii="Arial" w:hAnsi="Arial" w:cs="Arial"/>
                <w:sz w:val="18"/>
                <w:szCs w:val="18"/>
              </w:rPr>
            </w:pPr>
            <w:r w:rsidRPr="00142DC1">
              <w:rPr>
                <w:rFonts w:ascii="Arial" w:hAnsi="Arial" w:cs="Arial"/>
                <w:sz w:val="18"/>
                <w:szCs w:val="18"/>
              </w:rPr>
              <w:t>Gracious</w:t>
            </w:r>
          </w:p>
          <w:p w14:paraId="5D07B2B9" w14:textId="77777777" w:rsidR="000404C8" w:rsidRPr="00142DC1" w:rsidRDefault="000404C8" w:rsidP="000404C8">
            <w:pPr>
              <w:spacing w:line="240" w:lineRule="auto"/>
              <w:ind w:firstLine="0"/>
              <w:rPr>
                <w:rFonts w:ascii="Arial" w:hAnsi="Arial" w:cs="Arial"/>
                <w:sz w:val="18"/>
                <w:szCs w:val="18"/>
              </w:rPr>
            </w:pPr>
            <w:r w:rsidRPr="00142DC1">
              <w:rPr>
                <w:rFonts w:ascii="Arial" w:hAnsi="Arial" w:cs="Arial"/>
                <w:sz w:val="18"/>
                <w:szCs w:val="18"/>
              </w:rPr>
              <w:t>Green</w:t>
            </w:r>
          </w:p>
          <w:p w14:paraId="4D5E4C9D" w14:textId="0B603D59" w:rsidR="00BE3842" w:rsidRPr="00142DC1" w:rsidRDefault="000404C8" w:rsidP="000404C8">
            <w:pPr>
              <w:spacing w:line="240" w:lineRule="auto"/>
              <w:ind w:firstLine="0"/>
              <w:rPr>
                <w:rFonts w:ascii="Arial" w:hAnsi="Arial" w:cs="Arial"/>
                <w:sz w:val="18"/>
                <w:szCs w:val="18"/>
              </w:rPr>
            </w:pPr>
            <w:r w:rsidRPr="00142DC1">
              <w:rPr>
                <w:rFonts w:ascii="Arial" w:hAnsi="Arial" w:cs="Arial"/>
                <w:sz w:val="18"/>
                <w:szCs w:val="18"/>
              </w:rPr>
              <w:t>Giving Grounded Grateful</w:t>
            </w:r>
          </w:p>
        </w:tc>
        <w:tc>
          <w:tcPr>
            <w:tcW w:w="1559" w:type="dxa"/>
          </w:tcPr>
          <w:p w14:paraId="2F769375" w14:textId="28B1F059" w:rsidR="00BE3842" w:rsidRPr="00142DC1" w:rsidRDefault="00BE3842" w:rsidP="009570B9">
            <w:pPr>
              <w:spacing w:line="240" w:lineRule="auto"/>
              <w:ind w:firstLine="0"/>
              <w:rPr>
                <w:rFonts w:ascii="Arial" w:hAnsi="Arial" w:cs="Arial"/>
                <w:sz w:val="18"/>
                <w:szCs w:val="18"/>
              </w:rPr>
            </w:pPr>
            <w:r w:rsidRPr="00142DC1">
              <w:rPr>
                <w:rFonts w:ascii="Arial" w:hAnsi="Arial" w:cs="Arial"/>
                <w:sz w:val="18"/>
                <w:szCs w:val="18"/>
              </w:rPr>
              <w:t>Between 2 up to 4 hours.</w:t>
            </w:r>
          </w:p>
        </w:tc>
      </w:tr>
      <w:tr w:rsidR="00BE3842" w:rsidRPr="00142DC1" w14:paraId="65AE5817" w14:textId="77777777" w:rsidTr="00142DC1">
        <w:tc>
          <w:tcPr>
            <w:tcW w:w="1417" w:type="dxa"/>
          </w:tcPr>
          <w:p w14:paraId="7033CA76" w14:textId="77777777" w:rsidR="00BE3842" w:rsidRPr="00142DC1" w:rsidRDefault="00BE3842" w:rsidP="009570B9">
            <w:pPr>
              <w:spacing w:line="240" w:lineRule="auto"/>
              <w:ind w:firstLine="0"/>
              <w:rPr>
                <w:rFonts w:ascii="Arial" w:hAnsi="Arial" w:cs="Arial"/>
                <w:sz w:val="18"/>
                <w:szCs w:val="18"/>
              </w:rPr>
            </w:pPr>
            <w:r w:rsidRPr="00142DC1">
              <w:rPr>
                <w:rFonts w:ascii="Arial" w:hAnsi="Arial" w:cs="Arial"/>
                <w:sz w:val="18"/>
                <w:szCs w:val="18"/>
              </w:rPr>
              <w:t>Wood workshops</w:t>
            </w:r>
          </w:p>
        </w:tc>
        <w:tc>
          <w:tcPr>
            <w:tcW w:w="3852" w:type="dxa"/>
          </w:tcPr>
          <w:p w14:paraId="0DEB0755" w14:textId="7F3D3093" w:rsidR="00BE3842" w:rsidRPr="00142DC1" w:rsidRDefault="00CD539A" w:rsidP="009570B9">
            <w:pPr>
              <w:spacing w:line="240" w:lineRule="auto"/>
              <w:ind w:firstLine="0"/>
              <w:rPr>
                <w:rFonts w:ascii="Arial" w:hAnsi="Arial" w:cs="Arial"/>
                <w:sz w:val="18"/>
                <w:szCs w:val="18"/>
              </w:rPr>
            </w:pPr>
            <w:r>
              <w:rPr>
                <w:rFonts w:ascii="Arial" w:hAnsi="Arial" w:cs="Arial"/>
                <w:sz w:val="18"/>
                <w:szCs w:val="18"/>
              </w:rPr>
              <w:t>Also known as ‘Tou</w:t>
            </w:r>
            <w:r w:rsidR="00FC057B">
              <w:rPr>
                <w:rFonts w:ascii="Arial" w:hAnsi="Arial" w:cs="Arial"/>
                <w:sz w:val="18"/>
                <w:szCs w:val="18"/>
              </w:rPr>
              <w:t xml:space="preserve">chwood’. These </w:t>
            </w:r>
            <w:r w:rsidR="00BE3842" w:rsidRPr="00142DC1">
              <w:rPr>
                <w:rFonts w:ascii="Arial" w:hAnsi="Arial" w:cs="Arial"/>
                <w:sz w:val="18"/>
                <w:szCs w:val="18"/>
              </w:rPr>
              <w:t>workshops contain an educational component</w:t>
            </w:r>
            <w:r w:rsidR="00660F38">
              <w:rPr>
                <w:rFonts w:ascii="Arial" w:hAnsi="Arial" w:cs="Arial"/>
                <w:sz w:val="18"/>
                <w:szCs w:val="18"/>
              </w:rPr>
              <w:t xml:space="preserve"> in which theoretical and practical aspects of woodworking are taught</w:t>
            </w:r>
            <w:r w:rsidR="00290627">
              <w:rPr>
                <w:rFonts w:ascii="Arial" w:hAnsi="Arial" w:cs="Arial"/>
                <w:sz w:val="18"/>
                <w:szCs w:val="18"/>
              </w:rPr>
              <w:t xml:space="preserve"> with an emphasis on the usage of accessible, </w:t>
            </w:r>
            <w:r w:rsidR="00B5000A">
              <w:rPr>
                <w:rFonts w:ascii="Arial" w:hAnsi="Arial" w:cs="Arial"/>
                <w:sz w:val="18"/>
                <w:szCs w:val="18"/>
              </w:rPr>
              <w:t>recycled,</w:t>
            </w:r>
            <w:r w:rsidR="00290627">
              <w:rPr>
                <w:rFonts w:ascii="Arial" w:hAnsi="Arial" w:cs="Arial"/>
                <w:sz w:val="18"/>
                <w:szCs w:val="18"/>
              </w:rPr>
              <w:t xml:space="preserve"> and affordable hand tools</w:t>
            </w:r>
            <w:r w:rsidR="00950D29">
              <w:rPr>
                <w:rFonts w:ascii="Arial" w:hAnsi="Arial" w:cs="Arial"/>
                <w:sz w:val="18"/>
                <w:szCs w:val="18"/>
              </w:rPr>
              <w:t xml:space="preserve">. </w:t>
            </w:r>
            <w:r w:rsidR="00BE3842" w:rsidRPr="00142DC1">
              <w:rPr>
                <w:rFonts w:ascii="Arial" w:hAnsi="Arial" w:cs="Arial"/>
                <w:sz w:val="18"/>
                <w:szCs w:val="18"/>
              </w:rPr>
              <w:t xml:space="preserve"> </w:t>
            </w:r>
          </w:p>
        </w:tc>
        <w:tc>
          <w:tcPr>
            <w:tcW w:w="1393" w:type="dxa"/>
          </w:tcPr>
          <w:p w14:paraId="178B4EA1" w14:textId="77777777" w:rsidR="000404C8" w:rsidRPr="00142DC1" w:rsidRDefault="000404C8" w:rsidP="000404C8">
            <w:pPr>
              <w:spacing w:line="240" w:lineRule="auto"/>
              <w:ind w:firstLine="0"/>
              <w:rPr>
                <w:rFonts w:ascii="Arial" w:hAnsi="Arial" w:cs="Arial"/>
                <w:sz w:val="18"/>
                <w:szCs w:val="18"/>
              </w:rPr>
            </w:pPr>
            <w:r w:rsidRPr="00142DC1">
              <w:rPr>
                <w:rFonts w:ascii="Arial" w:hAnsi="Arial" w:cs="Arial"/>
                <w:sz w:val="18"/>
                <w:szCs w:val="18"/>
              </w:rPr>
              <w:t>Gracious</w:t>
            </w:r>
          </w:p>
          <w:p w14:paraId="56544370" w14:textId="77777777" w:rsidR="000404C8" w:rsidRPr="00142DC1" w:rsidRDefault="000404C8" w:rsidP="000404C8">
            <w:pPr>
              <w:spacing w:line="240" w:lineRule="auto"/>
              <w:ind w:firstLine="0"/>
              <w:rPr>
                <w:rFonts w:ascii="Arial" w:hAnsi="Arial" w:cs="Arial"/>
                <w:sz w:val="18"/>
                <w:szCs w:val="18"/>
              </w:rPr>
            </w:pPr>
            <w:r w:rsidRPr="00142DC1">
              <w:rPr>
                <w:rFonts w:ascii="Arial" w:hAnsi="Arial" w:cs="Arial"/>
                <w:sz w:val="18"/>
                <w:szCs w:val="18"/>
              </w:rPr>
              <w:t>Green</w:t>
            </w:r>
          </w:p>
          <w:p w14:paraId="3C96F363" w14:textId="79AC0E6E" w:rsidR="00BE3842" w:rsidRPr="00142DC1" w:rsidRDefault="000404C8" w:rsidP="000404C8">
            <w:pPr>
              <w:spacing w:line="240" w:lineRule="auto"/>
              <w:ind w:firstLine="0"/>
              <w:rPr>
                <w:rFonts w:ascii="Arial" w:hAnsi="Arial" w:cs="Arial"/>
                <w:sz w:val="18"/>
                <w:szCs w:val="18"/>
              </w:rPr>
            </w:pPr>
            <w:r w:rsidRPr="00142DC1">
              <w:rPr>
                <w:rFonts w:ascii="Arial" w:hAnsi="Arial" w:cs="Arial"/>
                <w:sz w:val="18"/>
                <w:szCs w:val="18"/>
              </w:rPr>
              <w:t>Giving Grounded Grateful</w:t>
            </w:r>
          </w:p>
        </w:tc>
        <w:tc>
          <w:tcPr>
            <w:tcW w:w="1559" w:type="dxa"/>
          </w:tcPr>
          <w:p w14:paraId="0C85021A" w14:textId="0B9DB78A" w:rsidR="00BE3842" w:rsidRPr="00142DC1" w:rsidRDefault="00BE3842" w:rsidP="009570B9">
            <w:pPr>
              <w:spacing w:line="240" w:lineRule="auto"/>
              <w:ind w:firstLine="0"/>
              <w:rPr>
                <w:rFonts w:ascii="Arial" w:hAnsi="Arial" w:cs="Arial"/>
                <w:sz w:val="18"/>
                <w:szCs w:val="18"/>
              </w:rPr>
            </w:pPr>
            <w:r w:rsidRPr="00142DC1">
              <w:rPr>
                <w:rFonts w:ascii="Arial" w:hAnsi="Arial" w:cs="Arial"/>
                <w:sz w:val="18"/>
                <w:szCs w:val="18"/>
              </w:rPr>
              <w:t>Between 2 up to 4 hours</w:t>
            </w:r>
          </w:p>
        </w:tc>
      </w:tr>
      <w:tr w:rsidR="00BE3842" w:rsidRPr="00142DC1" w14:paraId="03E2C193" w14:textId="77777777" w:rsidTr="00142DC1">
        <w:tc>
          <w:tcPr>
            <w:tcW w:w="1417" w:type="dxa"/>
          </w:tcPr>
          <w:p w14:paraId="6C76507B" w14:textId="77777777" w:rsidR="00BE3842" w:rsidRPr="00142DC1" w:rsidRDefault="00BE3842" w:rsidP="009570B9">
            <w:pPr>
              <w:spacing w:line="240" w:lineRule="auto"/>
              <w:ind w:firstLine="0"/>
              <w:rPr>
                <w:rFonts w:ascii="Arial" w:hAnsi="Arial" w:cs="Arial"/>
                <w:sz w:val="18"/>
                <w:szCs w:val="18"/>
              </w:rPr>
            </w:pPr>
            <w:r w:rsidRPr="00142DC1">
              <w:rPr>
                <w:rFonts w:ascii="Arial" w:hAnsi="Arial" w:cs="Arial"/>
                <w:sz w:val="18"/>
                <w:szCs w:val="18"/>
              </w:rPr>
              <w:t>Earth oven</w:t>
            </w:r>
          </w:p>
        </w:tc>
        <w:tc>
          <w:tcPr>
            <w:tcW w:w="3852" w:type="dxa"/>
          </w:tcPr>
          <w:p w14:paraId="11FA6EA1" w14:textId="04B173E9" w:rsidR="00BE3842" w:rsidRPr="00142DC1" w:rsidRDefault="00BE3842" w:rsidP="009570B9">
            <w:pPr>
              <w:spacing w:line="240" w:lineRule="auto"/>
              <w:ind w:firstLine="0"/>
              <w:rPr>
                <w:rFonts w:ascii="Arial" w:hAnsi="Arial" w:cs="Arial"/>
                <w:sz w:val="18"/>
                <w:szCs w:val="18"/>
              </w:rPr>
            </w:pPr>
            <w:r w:rsidRPr="00142DC1">
              <w:rPr>
                <w:rFonts w:ascii="Arial" w:hAnsi="Arial" w:cs="Arial"/>
                <w:sz w:val="18"/>
                <w:szCs w:val="18"/>
              </w:rPr>
              <w:t xml:space="preserve">A community </w:t>
            </w:r>
            <w:r w:rsidR="00B47F8E">
              <w:rPr>
                <w:rFonts w:ascii="Arial" w:hAnsi="Arial" w:cs="Arial"/>
                <w:sz w:val="18"/>
                <w:szCs w:val="18"/>
              </w:rPr>
              <w:t xml:space="preserve">learning </w:t>
            </w:r>
            <w:r w:rsidRPr="00142DC1">
              <w:rPr>
                <w:rFonts w:ascii="Arial" w:hAnsi="Arial" w:cs="Arial"/>
                <w:sz w:val="18"/>
                <w:szCs w:val="18"/>
              </w:rPr>
              <w:t>activity in which groups of people are taught to bake in the GUI earth oven</w:t>
            </w:r>
            <w:r w:rsidR="008E57F6">
              <w:rPr>
                <w:rFonts w:ascii="Arial" w:hAnsi="Arial" w:cs="Arial"/>
                <w:sz w:val="18"/>
                <w:szCs w:val="18"/>
              </w:rPr>
              <w:t xml:space="preserve"> without gas or electricity</w:t>
            </w:r>
            <w:r w:rsidRPr="00142DC1">
              <w:rPr>
                <w:rFonts w:ascii="Arial" w:hAnsi="Arial" w:cs="Arial"/>
                <w:sz w:val="18"/>
                <w:szCs w:val="18"/>
              </w:rPr>
              <w:t xml:space="preserve">. </w:t>
            </w:r>
            <w:r w:rsidR="0012776B">
              <w:rPr>
                <w:rFonts w:ascii="Arial" w:hAnsi="Arial" w:cs="Arial"/>
                <w:sz w:val="18"/>
                <w:szCs w:val="18"/>
              </w:rPr>
              <w:t xml:space="preserve">Examples include woodfired pizzas and assorted bread. </w:t>
            </w:r>
            <w:r w:rsidRPr="00142DC1">
              <w:rPr>
                <w:rFonts w:ascii="Arial" w:hAnsi="Arial" w:cs="Arial"/>
                <w:sz w:val="18"/>
                <w:szCs w:val="18"/>
              </w:rPr>
              <w:t>The earth oven initially built by GUI volunteers is in a semi open space.</w:t>
            </w:r>
          </w:p>
        </w:tc>
        <w:tc>
          <w:tcPr>
            <w:tcW w:w="1393" w:type="dxa"/>
          </w:tcPr>
          <w:p w14:paraId="6E228738" w14:textId="77777777" w:rsidR="000404C8" w:rsidRPr="00142DC1" w:rsidRDefault="000404C8" w:rsidP="000404C8">
            <w:pPr>
              <w:spacing w:line="240" w:lineRule="auto"/>
              <w:ind w:firstLine="0"/>
              <w:rPr>
                <w:rFonts w:ascii="Arial" w:hAnsi="Arial" w:cs="Arial"/>
                <w:sz w:val="18"/>
                <w:szCs w:val="18"/>
              </w:rPr>
            </w:pPr>
            <w:r w:rsidRPr="00142DC1">
              <w:rPr>
                <w:rFonts w:ascii="Arial" w:hAnsi="Arial" w:cs="Arial"/>
                <w:sz w:val="18"/>
                <w:szCs w:val="18"/>
              </w:rPr>
              <w:t>Gracious</w:t>
            </w:r>
          </w:p>
          <w:p w14:paraId="3DAA5B51" w14:textId="77777777" w:rsidR="000404C8" w:rsidRPr="00142DC1" w:rsidRDefault="000404C8" w:rsidP="000404C8">
            <w:pPr>
              <w:spacing w:line="240" w:lineRule="auto"/>
              <w:ind w:firstLine="0"/>
              <w:rPr>
                <w:rFonts w:ascii="Arial" w:hAnsi="Arial" w:cs="Arial"/>
                <w:sz w:val="18"/>
                <w:szCs w:val="18"/>
              </w:rPr>
            </w:pPr>
            <w:r w:rsidRPr="00142DC1">
              <w:rPr>
                <w:rFonts w:ascii="Arial" w:hAnsi="Arial" w:cs="Arial"/>
                <w:sz w:val="18"/>
                <w:szCs w:val="18"/>
              </w:rPr>
              <w:t>Green</w:t>
            </w:r>
          </w:p>
          <w:p w14:paraId="2AC0EE3C" w14:textId="3C33AF30" w:rsidR="00BE3842" w:rsidRPr="00142DC1" w:rsidRDefault="000404C8" w:rsidP="000404C8">
            <w:pPr>
              <w:spacing w:line="240" w:lineRule="auto"/>
              <w:ind w:firstLine="0"/>
              <w:rPr>
                <w:rFonts w:ascii="Arial" w:hAnsi="Arial" w:cs="Arial"/>
                <w:sz w:val="18"/>
                <w:szCs w:val="18"/>
              </w:rPr>
            </w:pPr>
            <w:r w:rsidRPr="00142DC1">
              <w:rPr>
                <w:rFonts w:ascii="Arial" w:hAnsi="Arial" w:cs="Arial"/>
                <w:sz w:val="18"/>
                <w:szCs w:val="18"/>
              </w:rPr>
              <w:t xml:space="preserve">Giving Grounded Grateful </w:t>
            </w:r>
          </w:p>
        </w:tc>
        <w:tc>
          <w:tcPr>
            <w:tcW w:w="1559" w:type="dxa"/>
          </w:tcPr>
          <w:p w14:paraId="4F72D85A" w14:textId="2D61BF09" w:rsidR="00BE3842" w:rsidRPr="00142DC1" w:rsidRDefault="00BE3842" w:rsidP="009570B9">
            <w:pPr>
              <w:spacing w:line="240" w:lineRule="auto"/>
              <w:ind w:firstLine="0"/>
              <w:rPr>
                <w:rFonts w:ascii="Arial" w:hAnsi="Arial" w:cs="Arial"/>
                <w:sz w:val="18"/>
                <w:szCs w:val="18"/>
              </w:rPr>
            </w:pPr>
            <w:r w:rsidRPr="00142DC1">
              <w:rPr>
                <w:rFonts w:ascii="Arial" w:hAnsi="Arial" w:cs="Arial"/>
                <w:sz w:val="18"/>
                <w:szCs w:val="18"/>
              </w:rPr>
              <w:t xml:space="preserve">Between 2 up to </w:t>
            </w:r>
            <w:r w:rsidR="000404C8" w:rsidRPr="00142DC1">
              <w:rPr>
                <w:rFonts w:ascii="Arial" w:hAnsi="Arial" w:cs="Arial"/>
                <w:sz w:val="18"/>
                <w:szCs w:val="18"/>
              </w:rPr>
              <w:t>4</w:t>
            </w:r>
            <w:r w:rsidRPr="00142DC1">
              <w:rPr>
                <w:rFonts w:ascii="Arial" w:hAnsi="Arial" w:cs="Arial"/>
                <w:sz w:val="18"/>
                <w:szCs w:val="18"/>
              </w:rPr>
              <w:t xml:space="preserve"> hours</w:t>
            </w:r>
          </w:p>
        </w:tc>
      </w:tr>
    </w:tbl>
    <w:p w14:paraId="407CBC12" w14:textId="77777777" w:rsidR="009F0634" w:rsidRDefault="009F0634" w:rsidP="009F0634">
      <w:pPr>
        <w:pStyle w:val="NoSpacing"/>
        <w:jc w:val="center"/>
        <w:rPr>
          <w:rFonts w:cs="Arial"/>
        </w:rPr>
      </w:pPr>
      <w:r w:rsidRPr="00CE3079">
        <w:rPr>
          <w:rFonts w:cs="Arial"/>
          <w:noProof/>
        </w:rPr>
        <w:drawing>
          <wp:inline distT="0" distB="0" distL="0" distR="0" wp14:anchorId="26F44BA0" wp14:editId="496BBF65">
            <wp:extent cx="5480050" cy="5029099"/>
            <wp:effectExtent l="0" t="0" r="6350" b="635"/>
            <wp:docPr id="20" name="Picture 20" descr="A picture containing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map&#10;&#10;Description automatically generated"/>
                    <pic:cNvPicPr/>
                  </pic:nvPicPr>
                  <pic:blipFill rotWithShape="1">
                    <a:blip r:embed="rId14" cstate="print">
                      <a:extLst>
                        <a:ext uri="{28A0092B-C50C-407E-A947-70E740481C1C}">
                          <a14:useLocalDpi xmlns:a14="http://schemas.microsoft.com/office/drawing/2010/main" val="0"/>
                        </a:ext>
                      </a:extLst>
                    </a:blip>
                    <a:srcRect t="7229"/>
                    <a:stretch/>
                  </pic:blipFill>
                  <pic:spPr bwMode="auto">
                    <a:xfrm>
                      <a:off x="0" y="0"/>
                      <a:ext cx="5480990" cy="5029962"/>
                    </a:xfrm>
                    <a:prstGeom prst="rect">
                      <a:avLst/>
                    </a:prstGeom>
                    <a:ln>
                      <a:noFill/>
                    </a:ln>
                    <a:extLst>
                      <a:ext uri="{53640926-AAD7-44D8-BBD7-CCE9431645EC}">
                        <a14:shadowObscured xmlns:a14="http://schemas.microsoft.com/office/drawing/2010/main"/>
                      </a:ext>
                    </a:extLst>
                  </pic:spPr>
                </pic:pic>
              </a:graphicData>
            </a:graphic>
          </wp:inline>
        </w:drawing>
      </w:r>
      <w:r w:rsidRPr="00CE3079">
        <w:rPr>
          <w:rFonts w:cs="Arial"/>
        </w:rPr>
        <w:t xml:space="preserve"> </w:t>
      </w:r>
    </w:p>
    <w:p w14:paraId="0C47E5A5" w14:textId="5E6E451A" w:rsidR="009F0634" w:rsidRDefault="009F0634" w:rsidP="009F0634">
      <w:pPr>
        <w:pStyle w:val="NoSpacing"/>
      </w:pPr>
      <w:bookmarkStart w:id="25" w:name="_Ref92984935"/>
      <w:r w:rsidRPr="00035BC5">
        <w:rPr>
          <w:b/>
          <w:bCs/>
        </w:rPr>
        <w:lastRenderedPageBreak/>
        <w:t xml:space="preserve">Figure </w:t>
      </w:r>
      <w:r w:rsidRPr="00035BC5">
        <w:rPr>
          <w:b/>
          <w:bCs/>
        </w:rPr>
        <w:fldChar w:fldCharType="begin"/>
      </w:r>
      <w:r w:rsidRPr="00035BC5">
        <w:rPr>
          <w:b/>
          <w:bCs/>
        </w:rPr>
        <w:instrText xml:space="preserve"> SEQ Figure \* ARABIC </w:instrText>
      </w:r>
      <w:r w:rsidRPr="00035BC5">
        <w:rPr>
          <w:b/>
          <w:bCs/>
        </w:rPr>
        <w:fldChar w:fldCharType="separate"/>
      </w:r>
      <w:r w:rsidR="00E65308">
        <w:rPr>
          <w:b/>
          <w:bCs/>
          <w:noProof/>
        </w:rPr>
        <w:t>2</w:t>
      </w:r>
      <w:r w:rsidRPr="00035BC5">
        <w:rPr>
          <w:b/>
          <w:bCs/>
        </w:rPr>
        <w:fldChar w:fldCharType="end"/>
      </w:r>
      <w:bookmarkEnd w:id="25"/>
      <w:r w:rsidRPr="00035BC5">
        <w:t>. Showing the Nature Placemaking activities in GUI, illustrating: (a) Kampung Farming: Engaging the individual in the process of farming; (b) Kampung Sketching: drawing the Kampung campus; (c) Wood workshop and art craft; (d) Earth oven: Baking and cooking.</w:t>
      </w:r>
    </w:p>
    <w:p w14:paraId="2B209ED7" w14:textId="77777777" w:rsidR="001958F9" w:rsidRPr="00035BC5" w:rsidRDefault="001958F9" w:rsidP="009F0634">
      <w:pPr>
        <w:pStyle w:val="NoSpacing"/>
      </w:pPr>
    </w:p>
    <w:p w14:paraId="4CD7EE2B" w14:textId="0666269A" w:rsidR="00D71C0C" w:rsidRPr="004D2D3C" w:rsidRDefault="00D71C0C" w:rsidP="001958F9">
      <w:pPr>
        <w:pStyle w:val="Heading4"/>
        <w:spacing w:line="240" w:lineRule="auto"/>
        <w:rPr>
          <w:i/>
          <w:iCs w:val="0"/>
          <w:sz w:val="24"/>
          <w:szCs w:val="20"/>
        </w:rPr>
      </w:pPr>
      <w:commentRangeStart w:id="26"/>
      <w:r w:rsidRPr="004D2D3C">
        <w:rPr>
          <w:i/>
          <w:iCs w:val="0"/>
          <w:sz w:val="24"/>
          <w:szCs w:val="20"/>
        </w:rPr>
        <w:t>Facilitation Process</w:t>
      </w:r>
      <w:r w:rsidR="000C061D" w:rsidRPr="004D2D3C">
        <w:rPr>
          <w:i/>
          <w:iCs w:val="0"/>
          <w:sz w:val="24"/>
          <w:szCs w:val="20"/>
        </w:rPr>
        <w:t>:</w:t>
      </w:r>
      <w:r w:rsidRPr="004D2D3C">
        <w:rPr>
          <w:i/>
          <w:iCs w:val="0"/>
          <w:sz w:val="24"/>
          <w:szCs w:val="20"/>
        </w:rPr>
        <w:t xml:space="preserve"> </w:t>
      </w:r>
      <w:commentRangeEnd w:id="26"/>
      <w:r w:rsidR="00983B5E">
        <w:rPr>
          <w:rStyle w:val="CommentReference"/>
          <w:rFonts w:ascii="Gill Sans MT" w:eastAsia="MS Mincho" w:hAnsi="Gill Sans MT" w:cstheme="minorBidi"/>
          <w:iCs w:val="0"/>
        </w:rPr>
        <w:commentReference w:id="26"/>
      </w:r>
    </w:p>
    <w:p w14:paraId="298FF371" w14:textId="15479F62" w:rsidR="004E2A09" w:rsidRPr="00CE3079" w:rsidRDefault="00592634" w:rsidP="00231B3F">
      <w:pPr>
        <w:rPr>
          <w:rFonts w:cs="Arial"/>
        </w:rPr>
      </w:pPr>
      <w:r w:rsidRPr="00592634">
        <w:rPr>
          <w:rFonts w:ascii="Arial" w:hAnsi="Arial" w:cs="Arial"/>
        </w:rPr>
        <w:t xml:space="preserve">GUI facilitators </w:t>
      </w:r>
      <w:r>
        <w:rPr>
          <w:rFonts w:ascii="Arial" w:hAnsi="Arial" w:cs="Arial"/>
        </w:rPr>
        <w:t>a</w:t>
      </w:r>
      <w:r w:rsidR="00EC205E">
        <w:rPr>
          <w:rFonts w:ascii="Arial" w:hAnsi="Arial" w:cs="Arial"/>
        </w:rPr>
        <w:t>re long-time members of the organisation</w:t>
      </w:r>
      <w:r w:rsidR="00ED3191">
        <w:rPr>
          <w:rFonts w:ascii="Arial" w:hAnsi="Arial" w:cs="Arial"/>
        </w:rPr>
        <w:t xml:space="preserve"> with </w:t>
      </w:r>
      <w:r w:rsidR="00720382">
        <w:rPr>
          <w:rFonts w:ascii="Arial" w:hAnsi="Arial" w:cs="Arial"/>
        </w:rPr>
        <w:t>more than three months participating</w:t>
      </w:r>
      <w:r w:rsidR="00ED3191">
        <w:rPr>
          <w:rFonts w:ascii="Arial" w:hAnsi="Arial" w:cs="Arial"/>
        </w:rPr>
        <w:t xml:space="preserve"> in the GUI NPM activities. </w:t>
      </w:r>
      <w:r w:rsidR="006F1554">
        <w:rPr>
          <w:rFonts w:ascii="Arial" w:hAnsi="Arial" w:cs="Arial"/>
        </w:rPr>
        <w:t>The GUI core team</w:t>
      </w:r>
      <w:r w:rsidR="00737A8C">
        <w:rPr>
          <w:rFonts w:ascii="Arial" w:hAnsi="Arial" w:cs="Arial"/>
        </w:rPr>
        <w:t xml:space="preserve"> </w:t>
      </w:r>
      <w:r w:rsidR="00065532">
        <w:rPr>
          <w:rFonts w:ascii="Arial" w:hAnsi="Arial" w:cs="Arial"/>
        </w:rPr>
        <w:t>usually</w:t>
      </w:r>
      <w:r w:rsidR="005F286E">
        <w:rPr>
          <w:rFonts w:ascii="Arial" w:hAnsi="Arial" w:cs="Arial"/>
        </w:rPr>
        <w:t xml:space="preserve"> invites</w:t>
      </w:r>
      <w:r w:rsidR="00CA7B32">
        <w:rPr>
          <w:rFonts w:ascii="Arial" w:hAnsi="Arial" w:cs="Arial"/>
        </w:rPr>
        <w:t xml:space="preserve"> </w:t>
      </w:r>
      <w:r w:rsidR="00737A8C">
        <w:rPr>
          <w:rFonts w:ascii="Arial" w:hAnsi="Arial" w:cs="Arial"/>
        </w:rPr>
        <w:t>senior volunteers to become facilitators</w:t>
      </w:r>
      <w:r w:rsidR="00E268AE">
        <w:rPr>
          <w:rFonts w:ascii="Arial" w:hAnsi="Arial" w:cs="Arial"/>
        </w:rPr>
        <w:t xml:space="preserve"> or volunteers could request to assist in the NPM </w:t>
      </w:r>
      <w:r w:rsidR="006F3790">
        <w:rPr>
          <w:rFonts w:ascii="Arial" w:hAnsi="Arial" w:cs="Arial"/>
        </w:rPr>
        <w:t xml:space="preserve">as facilitators. They </w:t>
      </w:r>
      <w:r w:rsidR="00D622F9">
        <w:rPr>
          <w:rFonts w:ascii="Arial" w:hAnsi="Arial" w:cs="Arial"/>
        </w:rPr>
        <w:t>are</w:t>
      </w:r>
      <w:r w:rsidR="006F3790">
        <w:rPr>
          <w:rFonts w:ascii="Arial" w:hAnsi="Arial" w:cs="Arial"/>
        </w:rPr>
        <w:t xml:space="preserve"> selected according to their commitment and </w:t>
      </w:r>
      <w:r w:rsidR="00950C72">
        <w:rPr>
          <w:rFonts w:ascii="Arial" w:hAnsi="Arial" w:cs="Arial"/>
        </w:rPr>
        <w:t xml:space="preserve">contribution in </w:t>
      </w:r>
      <w:r w:rsidR="00F252F8">
        <w:rPr>
          <w:rFonts w:ascii="Arial" w:hAnsi="Arial" w:cs="Arial"/>
        </w:rPr>
        <w:t xml:space="preserve">the </w:t>
      </w:r>
      <w:r w:rsidR="00950C72">
        <w:rPr>
          <w:rFonts w:ascii="Arial" w:hAnsi="Arial" w:cs="Arial"/>
        </w:rPr>
        <w:t xml:space="preserve">NPM </w:t>
      </w:r>
      <w:r w:rsidR="003F2B11">
        <w:rPr>
          <w:rFonts w:ascii="Arial" w:hAnsi="Arial" w:cs="Arial"/>
        </w:rPr>
        <w:t xml:space="preserve">programmes </w:t>
      </w:r>
      <w:r w:rsidR="00F252F8">
        <w:rPr>
          <w:rFonts w:ascii="Arial" w:hAnsi="Arial" w:cs="Arial"/>
        </w:rPr>
        <w:t xml:space="preserve">at GUI. For instance, facilitators will </w:t>
      </w:r>
      <w:r w:rsidR="00134083">
        <w:rPr>
          <w:rFonts w:ascii="Arial" w:hAnsi="Arial" w:cs="Arial"/>
        </w:rPr>
        <w:t>have</w:t>
      </w:r>
      <w:r w:rsidR="004A66E8">
        <w:rPr>
          <w:rFonts w:ascii="Arial" w:hAnsi="Arial" w:cs="Arial"/>
        </w:rPr>
        <w:t xml:space="preserve"> </w:t>
      </w:r>
      <w:r w:rsidR="009D0F78">
        <w:rPr>
          <w:rFonts w:ascii="Arial" w:hAnsi="Arial" w:cs="Arial"/>
        </w:rPr>
        <w:t>internalised</w:t>
      </w:r>
      <w:r w:rsidR="004A66E8">
        <w:rPr>
          <w:rFonts w:ascii="Arial" w:hAnsi="Arial" w:cs="Arial"/>
        </w:rPr>
        <w:t xml:space="preserve"> the 5Gs principles (</w:t>
      </w:r>
      <w:r w:rsidR="004A66E8" w:rsidRPr="00CE3079">
        <w:rPr>
          <w:rFonts w:ascii="Arial" w:hAnsi="Arial" w:cs="Arial"/>
        </w:rPr>
        <w:t>Gracious, Green, Giving, Grounded and Grateful</w:t>
      </w:r>
      <w:r w:rsidR="004A66E8">
        <w:rPr>
          <w:rFonts w:ascii="Arial" w:hAnsi="Arial" w:cs="Arial"/>
        </w:rPr>
        <w:t>)</w:t>
      </w:r>
      <w:r w:rsidR="001F7F63">
        <w:rPr>
          <w:rFonts w:ascii="Arial" w:hAnsi="Arial" w:cs="Arial"/>
        </w:rPr>
        <w:t xml:space="preserve"> and will be able to </w:t>
      </w:r>
      <w:r w:rsidR="00134083">
        <w:rPr>
          <w:rFonts w:ascii="Arial" w:hAnsi="Arial" w:cs="Arial"/>
        </w:rPr>
        <w:t xml:space="preserve">guide new volunteers that seek to learn from and connect to the natural environment. </w:t>
      </w:r>
      <w:r w:rsidR="007B7A69">
        <w:rPr>
          <w:rFonts w:ascii="Arial" w:hAnsi="Arial" w:cs="Arial"/>
        </w:rPr>
        <w:t xml:space="preserve">Although the facilitator </w:t>
      </w:r>
      <w:r w:rsidR="005C23A1">
        <w:rPr>
          <w:rFonts w:ascii="Arial" w:hAnsi="Arial" w:cs="Arial"/>
        </w:rPr>
        <w:t>does</w:t>
      </w:r>
      <w:r w:rsidR="007B7A69">
        <w:rPr>
          <w:rFonts w:ascii="Arial" w:hAnsi="Arial" w:cs="Arial"/>
        </w:rPr>
        <w:t xml:space="preserve"> not go through a specific training to perform this role, their </w:t>
      </w:r>
      <w:r w:rsidR="00082EA5">
        <w:rPr>
          <w:rFonts w:ascii="Arial" w:hAnsi="Arial" w:cs="Arial"/>
        </w:rPr>
        <w:t>long-term</w:t>
      </w:r>
      <w:r w:rsidR="007B7A69">
        <w:rPr>
          <w:rFonts w:ascii="Arial" w:hAnsi="Arial" w:cs="Arial"/>
        </w:rPr>
        <w:t xml:space="preserve"> engagement with GUI </w:t>
      </w:r>
      <w:r w:rsidR="00F75805">
        <w:rPr>
          <w:rFonts w:ascii="Arial" w:hAnsi="Arial" w:cs="Arial"/>
        </w:rPr>
        <w:t xml:space="preserve">and </w:t>
      </w:r>
      <w:r w:rsidR="00C95CA2">
        <w:rPr>
          <w:rFonts w:ascii="Arial" w:hAnsi="Arial" w:cs="Arial"/>
        </w:rPr>
        <w:t xml:space="preserve">constant </w:t>
      </w:r>
      <w:r w:rsidR="00F75805">
        <w:rPr>
          <w:rFonts w:ascii="Arial" w:hAnsi="Arial" w:cs="Arial"/>
        </w:rPr>
        <w:t>participation in NPM helps them to form their own facilitation style</w:t>
      </w:r>
      <w:r w:rsidR="005C23A1">
        <w:rPr>
          <w:rFonts w:ascii="Arial" w:hAnsi="Arial" w:cs="Arial"/>
        </w:rPr>
        <w:t xml:space="preserve">. </w:t>
      </w:r>
      <w:r w:rsidR="00082EA5">
        <w:rPr>
          <w:rFonts w:ascii="Arial" w:hAnsi="Arial" w:cs="Arial"/>
        </w:rPr>
        <w:t xml:space="preserve">This flexibility </w:t>
      </w:r>
      <w:r w:rsidR="002C4168">
        <w:rPr>
          <w:rFonts w:ascii="Arial" w:hAnsi="Arial" w:cs="Arial"/>
        </w:rPr>
        <w:t xml:space="preserve">reflects </w:t>
      </w:r>
      <w:r w:rsidR="00701C2A">
        <w:rPr>
          <w:rFonts w:ascii="Arial" w:hAnsi="Arial" w:cs="Arial"/>
        </w:rPr>
        <w:t xml:space="preserve">the </w:t>
      </w:r>
      <w:r w:rsidR="00F36DE3">
        <w:rPr>
          <w:rFonts w:ascii="Arial" w:hAnsi="Arial" w:cs="Arial"/>
        </w:rPr>
        <w:t>ethos</w:t>
      </w:r>
      <w:r w:rsidR="00701C2A">
        <w:rPr>
          <w:rFonts w:ascii="Arial" w:hAnsi="Arial" w:cs="Arial"/>
        </w:rPr>
        <w:t xml:space="preserve"> of </w:t>
      </w:r>
      <w:r w:rsidR="002C4168">
        <w:rPr>
          <w:rFonts w:ascii="Arial" w:hAnsi="Arial" w:cs="Arial"/>
        </w:rPr>
        <w:t>the organisation in which creativity, risk taking</w:t>
      </w:r>
      <w:r w:rsidR="00F36DE3">
        <w:rPr>
          <w:rFonts w:ascii="Arial" w:hAnsi="Arial" w:cs="Arial"/>
        </w:rPr>
        <w:t>,</w:t>
      </w:r>
      <w:r w:rsidR="002C4168">
        <w:rPr>
          <w:rFonts w:ascii="Arial" w:hAnsi="Arial" w:cs="Arial"/>
        </w:rPr>
        <w:t xml:space="preserve"> and self-</w:t>
      </w:r>
      <w:r w:rsidR="00701C2A">
        <w:rPr>
          <w:rFonts w:ascii="Arial" w:hAnsi="Arial" w:cs="Arial"/>
        </w:rPr>
        <w:t>discovery</w:t>
      </w:r>
      <w:r w:rsidR="002C4168">
        <w:rPr>
          <w:rFonts w:ascii="Arial" w:hAnsi="Arial" w:cs="Arial"/>
        </w:rPr>
        <w:t xml:space="preserve"> are</w:t>
      </w:r>
      <w:r w:rsidR="00701C2A">
        <w:rPr>
          <w:rFonts w:ascii="Arial" w:hAnsi="Arial" w:cs="Arial"/>
        </w:rPr>
        <w:t xml:space="preserve"> </w:t>
      </w:r>
      <w:r w:rsidR="00F36DE3">
        <w:rPr>
          <w:rFonts w:ascii="Arial" w:hAnsi="Arial" w:cs="Arial"/>
        </w:rPr>
        <w:t xml:space="preserve">strongly encouraged. Nevertheless, </w:t>
      </w:r>
      <w:r w:rsidR="009D5800">
        <w:rPr>
          <w:rFonts w:ascii="Arial" w:hAnsi="Arial" w:cs="Arial"/>
        </w:rPr>
        <w:t xml:space="preserve">identified </w:t>
      </w:r>
      <w:r w:rsidR="00DE6B30">
        <w:rPr>
          <w:rFonts w:ascii="Arial" w:hAnsi="Arial" w:cs="Arial"/>
        </w:rPr>
        <w:t xml:space="preserve">in this study </w:t>
      </w:r>
      <w:r w:rsidR="009D5800">
        <w:rPr>
          <w:rFonts w:ascii="Arial" w:hAnsi="Arial" w:cs="Arial"/>
        </w:rPr>
        <w:t xml:space="preserve">were </w:t>
      </w:r>
      <w:r w:rsidR="007D6DF4">
        <w:rPr>
          <w:rFonts w:ascii="Arial" w:hAnsi="Arial" w:cs="Arial"/>
        </w:rPr>
        <w:t>six</w:t>
      </w:r>
      <w:r w:rsidR="00F36DE3">
        <w:rPr>
          <w:rFonts w:ascii="Arial" w:hAnsi="Arial" w:cs="Arial"/>
        </w:rPr>
        <w:t xml:space="preserve"> underlying </w:t>
      </w:r>
      <w:r w:rsidR="000678EC">
        <w:rPr>
          <w:rFonts w:ascii="Arial" w:hAnsi="Arial" w:cs="Arial"/>
        </w:rPr>
        <w:t xml:space="preserve">guiding </w:t>
      </w:r>
      <w:r w:rsidR="006161A8">
        <w:rPr>
          <w:rFonts w:ascii="Arial" w:hAnsi="Arial" w:cs="Arial"/>
        </w:rPr>
        <w:t>activities</w:t>
      </w:r>
      <w:r w:rsidR="000678EC">
        <w:rPr>
          <w:rFonts w:ascii="Arial" w:hAnsi="Arial" w:cs="Arial"/>
        </w:rPr>
        <w:t xml:space="preserve"> </w:t>
      </w:r>
      <w:r w:rsidR="009D5800">
        <w:rPr>
          <w:rFonts w:ascii="Arial" w:hAnsi="Arial" w:cs="Arial"/>
        </w:rPr>
        <w:t xml:space="preserve">performed </w:t>
      </w:r>
      <w:r w:rsidR="006908CC">
        <w:rPr>
          <w:rFonts w:ascii="Arial" w:hAnsi="Arial" w:cs="Arial"/>
        </w:rPr>
        <w:t>by the facilitators as part of the NPM process</w:t>
      </w:r>
      <w:r w:rsidR="00ED0CDD">
        <w:rPr>
          <w:rFonts w:ascii="Arial" w:hAnsi="Arial" w:cs="Arial"/>
        </w:rPr>
        <w:t xml:space="preserve"> 1) introduction</w:t>
      </w:r>
      <w:r w:rsidR="00D21045">
        <w:rPr>
          <w:rFonts w:ascii="Arial" w:hAnsi="Arial" w:cs="Arial"/>
        </w:rPr>
        <w:t>:</w:t>
      </w:r>
      <w:r w:rsidR="00ED0CDD">
        <w:rPr>
          <w:rFonts w:ascii="Arial" w:hAnsi="Arial" w:cs="Arial"/>
        </w:rPr>
        <w:t xml:space="preserve"> </w:t>
      </w:r>
      <w:r w:rsidR="00C6128F">
        <w:rPr>
          <w:rFonts w:ascii="Arial" w:hAnsi="Arial" w:cs="Arial"/>
        </w:rPr>
        <w:t>V</w:t>
      </w:r>
      <w:r w:rsidR="00DC5518">
        <w:rPr>
          <w:rFonts w:ascii="Arial" w:hAnsi="Arial" w:cs="Arial"/>
        </w:rPr>
        <w:t xml:space="preserve">olunteers are </w:t>
      </w:r>
      <w:r w:rsidR="00752BEB">
        <w:rPr>
          <w:rFonts w:ascii="Arial" w:hAnsi="Arial" w:cs="Arial"/>
        </w:rPr>
        <w:t>familiarised</w:t>
      </w:r>
      <w:r w:rsidR="00DC5518">
        <w:rPr>
          <w:rFonts w:ascii="Arial" w:hAnsi="Arial" w:cs="Arial"/>
        </w:rPr>
        <w:t xml:space="preserve"> to GUI NPM activity and to </w:t>
      </w:r>
      <w:r w:rsidR="00D21045">
        <w:rPr>
          <w:rFonts w:ascii="Arial" w:hAnsi="Arial" w:cs="Arial"/>
        </w:rPr>
        <w:t xml:space="preserve">each other; </w:t>
      </w:r>
      <w:r w:rsidR="00ED0CDD">
        <w:rPr>
          <w:rFonts w:ascii="Arial" w:hAnsi="Arial" w:cs="Arial"/>
        </w:rPr>
        <w:t xml:space="preserve">2) </w:t>
      </w:r>
      <w:r w:rsidR="006161A8">
        <w:rPr>
          <w:rFonts w:ascii="Arial" w:hAnsi="Arial" w:cs="Arial"/>
        </w:rPr>
        <w:t>presence with oneself</w:t>
      </w:r>
      <w:r w:rsidR="00D21045">
        <w:rPr>
          <w:rFonts w:ascii="Arial" w:hAnsi="Arial" w:cs="Arial"/>
        </w:rPr>
        <w:t xml:space="preserve">: A short period </w:t>
      </w:r>
      <w:r w:rsidR="00E74302">
        <w:rPr>
          <w:rFonts w:ascii="Arial" w:hAnsi="Arial" w:cs="Arial"/>
        </w:rPr>
        <w:t>of silent</w:t>
      </w:r>
      <w:r w:rsidR="00D21045">
        <w:rPr>
          <w:rFonts w:ascii="Arial" w:hAnsi="Arial" w:cs="Arial"/>
        </w:rPr>
        <w:t xml:space="preserve"> reflect</w:t>
      </w:r>
      <w:r w:rsidR="00E74302">
        <w:rPr>
          <w:rFonts w:ascii="Arial" w:hAnsi="Arial" w:cs="Arial"/>
        </w:rPr>
        <w:t>ion</w:t>
      </w:r>
      <w:r w:rsidR="00D21045">
        <w:rPr>
          <w:rFonts w:ascii="Arial" w:hAnsi="Arial" w:cs="Arial"/>
        </w:rPr>
        <w:t xml:space="preserve"> on one’s personal motives to participate in the activity and </w:t>
      </w:r>
      <w:r w:rsidR="00C6128F">
        <w:rPr>
          <w:rFonts w:ascii="Arial" w:hAnsi="Arial" w:cs="Arial"/>
        </w:rPr>
        <w:t>acknowledgment</w:t>
      </w:r>
      <w:r w:rsidR="00E74302">
        <w:rPr>
          <w:rFonts w:ascii="Arial" w:hAnsi="Arial" w:cs="Arial"/>
        </w:rPr>
        <w:t xml:space="preserve"> of </w:t>
      </w:r>
      <w:r w:rsidR="00C6128F">
        <w:rPr>
          <w:rFonts w:ascii="Arial" w:hAnsi="Arial" w:cs="Arial"/>
        </w:rPr>
        <w:t>feelings and emotions at the present time</w:t>
      </w:r>
      <w:r w:rsidR="00752BEB">
        <w:rPr>
          <w:rFonts w:ascii="Arial" w:hAnsi="Arial" w:cs="Arial"/>
        </w:rPr>
        <w:t>;</w:t>
      </w:r>
      <w:r w:rsidR="00E74302">
        <w:rPr>
          <w:rFonts w:ascii="Arial" w:hAnsi="Arial" w:cs="Arial"/>
        </w:rPr>
        <w:t xml:space="preserve"> </w:t>
      </w:r>
      <w:r w:rsidR="006161A8">
        <w:rPr>
          <w:rFonts w:ascii="Arial" w:hAnsi="Arial" w:cs="Arial"/>
        </w:rPr>
        <w:t xml:space="preserve"> 3) </w:t>
      </w:r>
      <w:r w:rsidR="007940C7">
        <w:rPr>
          <w:rFonts w:ascii="Arial" w:hAnsi="Arial" w:cs="Arial"/>
        </w:rPr>
        <w:t>immersion</w:t>
      </w:r>
      <w:r w:rsidR="00B87296">
        <w:rPr>
          <w:rFonts w:ascii="Arial" w:hAnsi="Arial" w:cs="Arial"/>
        </w:rPr>
        <w:t xml:space="preserve"> in the activity</w:t>
      </w:r>
      <w:r w:rsidR="008D6094">
        <w:rPr>
          <w:rFonts w:ascii="Arial" w:hAnsi="Arial" w:cs="Arial"/>
        </w:rPr>
        <w:t>: Guidance by facilitators in performing the NPM activities;</w:t>
      </w:r>
      <w:r w:rsidR="00B87296">
        <w:rPr>
          <w:rFonts w:ascii="Arial" w:hAnsi="Arial" w:cs="Arial"/>
        </w:rPr>
        <w:t xml:space="preserve"> 4) </w:t>
      </w:r>
      <w:r w:rsidR="007940C7">
        <w:rPr>
          <w:rFonts w:ascii="Arial" w:hAnsi="Arial" w:cs="Arial"/>
        </w:rPr>
        <w:t>self-reflexion</w:t>
      </w:r>
      <w:r w:rsidR="008D6094">
        <w:rPr>
          <w:rFonts w:ascii="Arial" w:hAnsi="Arial" w:cs="Arial"/>
        </w:rPr>
        <w:t xml:space="preserve"> after concluding the activity</w:t>
      </w:r>
      <w:r w:rsidR="00F20B4F">
        <w:rPr>
          <w:rFonts w:ascii="Arial" w:hAnsi="Arial" w:cs="Arial"/>
        </w:rPr>
        <w:t>: Gathering of NPM participants to silently reflect on their experience</w:t>
      </w:r>
      <w:r w:rsidR="007940C7">
        <w:rPr>
          <w:rFonts w:ascii="Arial" w:hAnsi="Arial" w:cs="Arial"/>
        </w:rPr>
        <w:t xml:space="preserve">; </w:t>
      </w:r>
      <w:r w:rsidR="003A03AE">
        <w:rPr>
          <w:rFonts w:ascii="Arial" w:hAnsi="Arial" w:cs="Arial"/>
        </w:rPr>
        <w:t xml:space="preserve">and </w:t>
      </w:r>
      <w:r w:rsidR="007940C7">
        <w:rPr>
          <w:rFonts w:ascii="Arial" w:hAnsi="Arial" w:cs="Arial"/>
        </w:rPr>
        <w:t>5) community sharing</w:t>
      </w:r>
      <w:r w:rsidR="00231B3F">
        <w:rPr>
          <w:rFonts w:ascii="Arial" w:hAnsi="Arial" w:cs="Arial"/>
        </w:rPr>
        <w:t>: Participants are encouraged by facilitators to share their thoughts about the experience by also reflecting to what extent they felt connected to the natural environment and other volunteers</w:t>
      </w:r>
      <w:r w:rsidR="00CA0D7D">
        <w:rPr>
          <w:rFonts w:ascii="Arial" w:hAnsi="Arial" w:cs="Arial"/>
        </w:rPr>
        <w:t xml:space="preserve">; 6) explaining the 5G: At the end of the activity the facilitators </w:t>
      </w:r>
      <w:r w:rsidR="004C0E3A">
        <w:rPr>
          <w:rFonts w:ascii="Arial" w:hAnsi="Arial" w:cs="Arial"/>
        </w:rPr>
        <w:t>introduce</w:t>
      </w:r>
      <w:r w:rsidR="00CA0D7D">
        <w:rPr>
          <w:rFonts w:ascii="Arial" w:hAnsi="Arial" w:cs="Arial"/>
        </w:rPr>
        <w:t xml:space="preserve"> the 5G values and </w:t>
      </w:r>
      <w:r w:rsidR="004C0E3A">
        <w:rPr>
          <w:rFonts w:ascii="Arial" w:hAnsi="Arial" w:cs="Arial"/>
        </w:rPr>
        <w:t xml:space="preserve">explain </w:t>
      </w:r>
      <w:r w:rsidR="00CA0D7D">
        <w:rPr>
          <w:rFonts w:ascii="Arial" w:hAnsi="Arial" w:cs="Arial"/>
        </w:rPr>
        <w:t>how</w:t>
      </w:r>
      <w:r w:rsidR="004C0E3A">
        <w:rPr>
          <w:rFonts w:ascii="Arial" w:hAnsi="Arial" w:cs="Arial"/>
        </w:rPr>
        <w:t xml:space="preserve"> they are integrated </w:t>
      </w:r>
      <w:r w:rsidR="00A537BA">
        <w:rPr>
          <w:rFonts w:ascii="Arial" w:hAnsi="Arial" w:cs="Arial"/>
        </w:rPr>
        <w:t>at</w:t>
      </w:r>
      <w:r w:rsidR="004C0E3A">
        <w:rPr>
          <w:rFonts w:ascii="Arial" w:hAnsi="Arial" w:cs="Arial"/>
        </w:rPr>
        <w:t xml:space="preserve"> GUI</w:t>
      </w:r>
      <w:r w:rsidR="00A537BA">
        <w:rPr>
          <w:rFonts w:ascii="Arial" w:hAnsi="Arial" w:cs="Arial"/>
        </w:rPr>
        <w:t>.</w:t>
      </w:r>
      <w:r w:rsidR="004C0E3A">
        <w:rPr>
          <w:rFonts w:ascii="Arial" w:hAnsi="Arial" w:cs="Arial"/>
        </w:rPr>
        <w:t xml:space="preserve"> </w:t>
      </w:r>
    </w:p>
    <w:p w14:paraId="4D639094" w14:textId="55D3C545" w:rsidR="00C65ACB" w:rsidRPr="00CE3079" w:rsidRDefault="00C65ACB" w:rsidP="008C7A64">
      <w:pPr>
        <w:pStyle w:val="Heading3"/>
        <w:spacing w:after="160" w:line="240" w:lineRule="auto"/>
        <w:rPr>
          <w:rFonts w:cs="Arial"/>
          <w:i/>
          <w:iCs/>
        </w:rPr>
      </w:pPr>
      <w:r w:rsidRPr="00CE3079">
        <w:rPr>
          <w:rFonts w:cs="Arial"/>
        </w:rPr>
        <w:t>Focus Groups</w:t>
      </w:r>
    </w:p>
    <w:p w14:paraId="3127BBF7" w14:textId="225B4F89" w:rsidR="00B16D01" w:rsidRPr="00CE3079" w:rsidRDefault="005F29F2" w:rsidP="002D69AB">
      <w:pPr>
        <w:rPr>
          <w:rFonts w:ascii="Arial" w:eastAsia="Times New Roman" w:hAnsi="Arial" w:cs="Arial"/>
        </w:rPr>
      </w:pPr>
      <w:r w:rsidRPr="00CE3079">
        <w:rPr>
          <w:rFonts w:ascii="Arial" w:hAnsi="Arial" w:cs="Arial"/>
          <w:lang w:val="en-US"/>
        </w:rPr>
        <w:t>The study was developed in two phases</w:t>
      </w:r>
      <w:r w:rsidR="00F120A9" w:rsidRPr="00CE3079">
        <w:rPr>
          <w:rFonts w:ascii="Arial" w:hAnsi="Arial" w:cs="Arial"/>
          <w:lang w:val="en-US"/>
        </w:rPr>
        <w:t xml:space="preserve"> comprised of a qualitative data collection </w:t>
      </w:r>
      <w:r w:rsidR="00FF3C01" w:rsidRPr="00CE3079">
        <w:rPr>
          <w:rFonts w:ascii="Arial" w:hAnsi="Arial" w:cs="Arial"/>
          <w:lang w:val="en-US"/>
        </w:rPr>
        <w:t>that informed the development of the</w:t>
      </w:r>
      <w:r w:rsidR="00F120A9" w:rsidRPr="00CE3079">
        <w:rPr>
          <w:rFonts w:ascii="Arial" w:hAnsi="Arial" w:cs="Arial"/>
          <w:lang w:val="en-US"/>
        </w:rPr>
        <w:t xml:space="preserve"> quantitative exploration (i.e., survey)</w:t>
      </w:r>
      <w:r w:rsidR="00381C7B" w:rsidRPr="00CE3079">
        <w:rPr>
          <w:rFonts w:ascii="Arial" w:hAnsi="Arial" w:cs="Arial"/>
          <w:lang w:val="en-US"/>
        </w:rPr>
        <w:t xml:space="preserve"> (</w:t>
      </w:r>
      <w:r w:rsidR="00196971" w:rsidRPr="00CE3079">
        <w:rPr>
          <w:rFonts w:ascii="Arial" w:hAnsi="Arial" w:cs="Arial"/>
          <w:lang w:val="en-US"/>
        </w:rPr>
        <w:t>F</w:t>
      </w:r>
      <w:r w:rsidR="00381C7B" w:rsidRPr="00CE3079">
        <w:rPr>
          <w:rFonts w:ascii="Arial" w:hAnsi="Arial" w:cs="Arial"/>
          <w:lang w:val="en-US"/>
        </w:rPr>
        <w:t>igure 2)</w:t>
      </w:r>
      <w:r w:rsidR="00F120A9" w:rsidRPr="00CE3079">
        <w:rPr>
          <w:rFonts w:ascii="Arial" w:hAnsi="Arial" w:cs="Arial"/>
          <w:lang w:val="en-US"/>
        </w:rPr>
        <w:t xml:space="preserve">. </w:t>
      </w:r>
      <w:r w:rsidR="00D55228" w:rsidRPr="001614AC">
        <w:rPr>
          <w:rFonts w:ascii="Arial" w:hAnsi="Arial" w:cs="Arial"/>
          <w:lang w:val="en-US"/>
        </w:rPr>
        <w:t>The qualitative phase</w:t>
      </w:r>
      <w:r w:rsidR="001F0C8E" w:rsidRPr="001614AC">
        <w:rPr>
          <w:rFonts w:ascii="Arial" w:hAnsi="Arial" w:cs="Arial"/>
          <w:lang w:val="en-US"/>
        </w:rPr>
        <w:t xml:space="preserve"> was structured to explore </w:t>
      </w:r>
      <w:r w:rsidR="00246B1F" w:rsidRPr="001614AC">
        <w:rPr>
          <w:rFonts w:ascii="Arial" w:hAnsi="Arial" w:cs="Arial"/>
          <w:lang w:val="en-US"/>
        </w:rPr>
        <w:t>how</w:t>
      </w:r>
      <w:r w:rsidR="001F0C8E" w:rsidRPr="001614AC">
        <w:rPr>
          <w:rFonts w:ascii="Arial" w:hAnsi="Arial" w:cs="Arial"/>
          <w:lang w:val="en-US"/>
        </w:rPr>
        <w:t xml:space="preserve"> NPM </w:t>
      </w:r>
      <w:r w:rsidR="001F0C8E" w:rsidRPr="001614AC">
        <w:rPr>
          <w:rFonts w:ascii="Arial" w:hAnsi="Arial" w:cs="Arial"/>
          <w:u w:val="single"/>
          <w:lang w:val="en-US"/>
        </w:rPr>
        <w:t>facilitators might influence</w:t>
      </w:r>
      <w:r w:rsidR="001F0C8E" w:rsidRPr="001614AC">
        <w:rPr>
          <w:rFonts w:ascii="Arial" w:hAnsi="Arial" w:cs="Arial"/>
          <w:lang w:val="en-US"/>
        </w:rPr>
        <w:t xml:space="preserve"> the </w:t>
      </w:r>
      <w:r w:rsidR="003F2E20" w:rsidRPr="001614AC">
        <w:rPr>
          <w:rFonts w:ascii="Arial" w:hAnsi="Arial" w:cs="Arial"/>
          <w:lang w:val="en-US"/>
        </w:rPr>
        <w:t>psychological health and wellbeing</w:t>
      </w:r>
      <w:r w:rsidR="00246B1F" w:rsidRPr="001614AC">
        <w:rPr>
          <w:rFonts w:ascii="Arial" w:hAnsi="Arial" w:cs="Arial"/>
          <w:lang w:val="en-US"/>
        </w:rPr>
        <w:t xml:space="preserve"> of </w:t>
      </w:r>
      <w:r w:rsidR="000808CE" w:rsidRPr="001614AC">
        <w:rPr>
          <w:rFonts w:ascii="Arial" w:hAnsi="Arial" w:cs="Arial"/>
          <w:lang w:val="en-US"/>
        </w:rPr>
        <w:t>participants in the activities</w:t>
      </w:r>
      <w:r w:rsidR="003F2E20" w:rsidRPr="001614AC">
        <w:rPr>
          <w:rFonts w:ascii="Arial" w:hAnsi="Arial" w:cs="Arial"/>
          <w:lang w:val="en-US"/>
        </w:rPr>
        <w:t>, and to identify how the process of NPM unfolds.</w:t>
      </w:r>
      <w:r w:rsidR="003F2E20" w:rsidRPr="00CE3079">
        <w:rPr>
          <w:rFonts w:ascii="Arial" w:hAnsi="Arial" w:cs="Arial"/>
          <w:lang w:val="en-US"/>
        </w:rPr>
        <w:t xml:space="preserve"> </w:t>
      </w:r>
      <w:r w:rsidR="002D69AB" w:rsidRPr="00CE3079">
        <w:rPr>
          <w:rFonts w:ascii="Arial" w:hAnsi="Arial" w:cs="Arial"/>
          <w:lang w:val="en-US"/>
        </w:rPr>
        <w:t>A</w:t>
      </w:r>
      <w:r w:rsidR="00BB1DF7" w:rsidRPr="00CE3079">
        <w:rPr>
          <w:rFonts w:ascii="Arial" w:hAnsi="Arial" w:cs="Arial"/>
          <w:lang w:val="en-US"/>
        </w:rPr>
        <w:t xml:space="preserve"> series of focus group </w:t>
      </w:r>
      <w:r w:rsidR="00A8452F" w:rsidRPr="00CE3079">
        <w:rPr>
          <w:rFonts w:ascii="Arial" w:hAnsi="Arial" w:cs="Arial"/>
          <w:lang w:val="en-US"/>
        </w:rPr>
        <w:t xml:space="preserve">discussions </w:t>
      </w:r>
      <w:r w:rsidR="00B00AF4" w:rsidRPr="00CE3079">
        <w:rPr>
          <w:rFonts w:ascii="Arial" w:hAnsi="Arial" w:cs="Arial"/>
          <w:lang w:val="en-US"/>
        </w:rPr>
        <w:t>(FG</w:t>
      </w:r>
      <w:r w:rsidR="00A8452F" w:rsidRPr="00CE3079">
        <w:rPr>
          <w:rFonts w:ascii="Arial" w:hAnsi="Arial" w:cs="Arial"/>
          <w:lang w:val="en-US"/>
        </w:rPr>
        <w:t>D</w:t>
      </w:r>
      <w:r w:rsidR="00B00AF4" w:rsidRPr="00CE3079">
        <w:rPr>
          <w:rFonts w:ascii="Arial" w:hAnsi="Arial" w:cs="Arial"/>
          <w:lang w:val="en-US"/>
        </w:rPr>
        <w:t xml:space="preserve">) </w:t>
      </w:r>
      <w:r w:rsidR="00BB1DF7" w:rsidRPr="00CE3079">
        <w:rPr>
          <w:rFonts w:ascii="Arial" w:hAnsi="Arial" w:cs="Arial"/>
          <w:lang w:val="en-US"/>
        </w:rPr>
        <w:t xml:space="preserve">were conducted with GUI stakeholders. Two </w:t>
      </w:r>
      <w:r w:rsidR="00B00AF4" w:rsidRPr="00CE3079">
        <w:rPr>
          <w:rFonts w:ascii="Arial" w:hAnsi="Arial" w:cs="Arial"/>
          <w:lang w:val="en-US"/>
        </w:rPr>
        <w:t>FG</w:t>
      </w:r>
      <w:r w:rsidR="00A8452F" w:rsidRPr="00CE3079">
        <w:rPr>
          <w:rFonts w:ascii="Arial" w:hAnsi="Arial" w:cs="Arial"/>
          <w:lang w:val="en-US"/>
        </w:rPr>
        <w:t>D</w:t>
      </w:r>
      <w:r w:rsidR="00BB1DF7" w:rsidRPr="00CE3079">
        <w:rPr>
          <w:rFonts w:ascii="Arial" w:hAnsi="Arial" w:cs="Arial"/>
          <w:lang w:val="en-US"/>
        </w:rPr>
        <w:t xml:space="preserve"> were performed with </w:t>
      </w:r>
      <w:r w:rsidR="009F59CB">
        <w:rPr>
          <w:rFonts w:ascii="Arial" w:hAnsi="Arial" w:cs="Arial"/>
          <w:lang w:val="en-US"/>
        </w:rPr>
        <w:t xml:space="preserve">the </w:t>
      </w:r>
      <w:r w:rsidR="00BB1DF7" w:rsidRPr="00CE3079">
        <w:rPr>
          <w:rFonts w:ascii="Arial" w:hAnsi="Arial" w:cs="Arial"/>
          <w:lang w:val="en-US"/>
        </w:rPr>
        <w:t>GUI core staff members (</w:t>
      </w:r>
      <w:r w:rsidR="00BB1DF7" w:rsidRPr="00CE3079">
        <w:rPr>
          <w:rFonts w:ascii="Arial" w:hAnsi="Arial" w:cs="Arial"/>
          <w:i/>
          <w:iCs/>
          <w:lang w:val="en-US"/>
        </w:rPr>
        <w:t>n</w:t>
      </w:r>
      <w:r w:rsidR="00BB1DF7" w:rsidRPr="00CE3079">
        <w:rPr>
          <w:rFonts w:ascii="Arial" w:hAnsi="Arial" w:cs="Arial"/>
          <w:lang w:val="en-US"/>
        </w:rPr>
        <w:t xml:space="preserve">= 12) </w:t>
      </w:r>
      <w:r w:rsidR="009F59CB">
        <w:rPr>
          <w:rFonts w:ascii="Arial" w:hAnsi="Arial" w:cs="Arial"/>
          <w:lang w:val="en-US"/>
        </w:rPr>
        <w:t>including the</w:t>
      </w:r>
      <w:r w:rsidR="00BB1DF7" w:rsidRPr="00CE3079">
        <w:rPr>
          <w:rFonts w:ascii="Arial" w:hAnsi="Arial" w:cs="Arial"/>
          <w:lang w:val="en-US"/>
        </w:rPr>
        <w:t xml:space="preserve"> </w:t>
      </w:r>
      <w:r w:rsidR="009F59CB">
        <w:rPr>
          <w:rFonts w:ascii="Arial" w:hAnsi="Arial" w:cs="Arial"/>
        </w:rPr>
        <w:t xml:space="preserve">executive lead, kampung architect, craft lead, HR </w:t>
      </w:r>
      <w:r w:rsidR="009F59CB">
        <w:rPr>
          <w:rFonts w:ascii="Arial" w:hAnsi="Arial" w:cs="Arial"/>
        </w:rPr>
        <w:lastRenderedPageBreak/>
        <w:t>representative, sales, marketing, volunteer manager, farmer, earth over lead, and kitchen lead</w:t>
      </w:r>
      <w:r w:rsidR="00BB1DF7" w:rsidRPr="00CE3079">
        <w:rPr>
          <w:rFonts w:ascii="Arial" w:eastAsia="Times New Roman" w:hAnsi="Arial" w:cs="Arial"/>
        </w:rPr>
        <w:t>.</w:t>
      </w:r>
      <w:r w:rsidR="00E84E51" w:rsidRPr="00CE3079">
        <w:rPr>
          <w:rFonts w:ascii="Arial" w:eastAsia="Times New Roman" w:hAnsi="Arial" w:cs="Arial"/>
        </w:rPr>
        <w:t xml:space="preserve"> </w:t>
      </w:r>
      <w:r w:rsidR="00E84E51" w:rsidRPr="00CE3079">
        <w:rPr>
          <w:rFonts w:ascii="Arial" w:hAnsi="Arial" w:cs="Arial"/>
          <w:lang w:val="en-US"/>
        </w:rPr>
        <w:t>A purposive sampling strategy was followed</w:t>
      </w:r>
      <w:r w:rsidR="00E84E51" w:rsidRPr="00CE3079">
        <w:rPr>
          <w:rFonts w:ascii="Arial" w:eastAsia="Times New Roman" w:hAnsi="Arial" w:cs="Arial"/>
        </w:rPr>
        <w:t xml:space="preserve"> for the</w:t>
      </w:r>
      <w:r w:rsidR="00303CB0" w:rsidRPr="00CE3079">
        <w:rPr>
          <w:rFonts w:ascii="Arial" w:eastAsia="Times New Roman" w:hAnsi="Arial" w:cs="Arial"/>
        </w:rPr>
        <w:t xml:space="preserve"> second round of FG</w:t>
      </w:r>
      <w:r w:rsidR="00A8452F" w:rsidRPr="00CE3079">
        <w:rPr>
          <w:rFonts w:ascii="Arial" w:eastAsia="Times New Roman" w:hAnsi="Arial" w:cs="Arial"/>
        </w:rPr>
        <w:t>D</w:t>
      </w:r>
      <w:r w:rsidR="00303CB0" w:rsidRPr="00CE3079">
        <w:rPr>
          <w:rFonts w:ascii="Arial" w:eastAsia="Times New Roman" w:hAnsi="Arial" w:cs="Arial"/>
        </w:rPr>
        <w:t xml:space="preserve"> </w:t>
      </w:r>
      <w:r w:rsidR="00742A9C" w:rsidRPr="00CE3079">
        <w:rPr>
          <w:rFonts w:ascii="Arial" w:eastAsia="Times New Roman" w:hAnsi="Arial" w:cs="Arial"/>
        </w:rPr>
        <w:t>conduct</w:t>
      </w:r>
      <w:r w:rsidR="00606CA4" w:rsidRPr="00CE3079">
        <w:rPr>
          <w:rFonts w:ascii="Arial" w:eastAsia="Times New Roman" w:hAnsi="Arial" w:cs="Arial"/>
        </w:rPr>
        <w:t>ed</w:t>
      </w:r>
      <w:r w:rsidR="00BB1DF7" w:rsidRPr="00CE3079">
        <w:rPr>
          <w:rFonts w:ascii="Arial" w:hAnsi="Arial" w:cs="Arial"/>
          <w:lang w:val="en-US"/>
        </w:rPr>
        <w:t xml:space="preserve"> </w:t>
      </w:r>
      <w:r w:rsidR="00742A9C" w:rsidRPr="00CE3079">
        <w:rPr>
          <w:rFonts w:ascii="Arial" w:hAnsi="Arial" w:cs="Arial"/>
          <w:lang w:val="en-US"/>
        </w:rPr>
        <w:t>with GUI volunteers</w:t>
      </w:r>
      <w:r w:rsidR="00606CA4" w:rsidRPr="00CE3079">
        <w:rPr>
          <w:rFonts w:ascii="Arial" w:hAnsi="Arial" w:cs="Arial"/>
          <w:lang w:val="en-US"/>
        </w:rPr>
        <w:t xml:space="preserve"> </w:t>
      </w:r>
      <w:r w:rsidR="00BA23BD" w:rsidRPr="00CE3079">
        <w:rPr>
          <w:rFonts w:ascii="Arial" w:eastAsia="Times New Roman" w:hAnsi="Arial" w:cs="Arial"/>
        </w:rPr>
        <w:t xml:space="preserve">that had </w:t>
      </w:r>
      <w:r w:rsidR="00D872A2" w:rsidRPr="00CE3079">
        <w:rPr>
          <w:rFonts w:ascii="Arial" w:eastAsia="Times New Roman" w:hAnsi="Arial" w:cs="Arial"/>
        </w:rPr>
        <w:t xml:space="preserve">previously </w:t>
      </w:r>
      <w:r w:rsidR="00BA23BD" w:rsidRPr="00CE3079">
        <w:rPr>
          <w:rFonts w:ascii="Arial" w:eastAsia="Times New Roman" w:hAnsi="Arial" w:cs="Arial"/>
        </w:rPr>
        <w:t>participated</w:t>
      </w:r>
      <w:r w:rsidR="00606CA4" w:rsidRPr="00CE3079">
        <w:rPr>
          <w:rFonts w:ascii="Arial" w:eastAsia="Times New Roman" w:hAnsi="Arial" w:cs="Arial"/>
        </w:rPr>
        <w:t xml:space="preserve"> in </w:t>
      </w:r>
      <w:r w:rsidR="00E84E51" w:rsidRPr="00CE3079">
        <w:rPr>
          <w:rFonts w:ascii="Arial" w:eastAsia="Times New Roman" w:hAnsi="Arial" w:cs="Arial"/>
        </w:rPr>
        <w:t xml:space="preserve">NPM </w:t>
      </w:r>
      <w:r w:rsidR="00606CA4" w:rsidRPr="00CE3079">
        <w:rPr>
          <w:rFonts w:ascii="Arial" w:eastAsia="Times New Roman" w:hAnsi="Arial" w:cs="Arial"/>
        </w:rPr>
        <w:t>activities</w:t>
      </w:r>
      <w:r w:rsidR="00BA23BD" w:rsidRPr="00CE3079">
        <w:rPr>
          <w:rFonts w:ascii="Arial" w:eastAsia="Times New Roman" w:hAnsi="Arial" w:cs="Arial"/>
        </w:rPr>
        <w:t xml:space="preserve"> </w:t>
      </w:r>
      <w:r w:rsidR="00BA23BD" w:rsidRPr="00CE3079">
        <w:rPr>
          <w:rFonts w:ascii="Arial" w:hAnsi="Arial" w:cs="Arial"/>
          <w:lang w:val="en-US"/>
        </w:rPr>
        <w:t>(</w:t>
      </w:r>
      <w:r w:rsidR="00BA23BD" w:rsidRPr="00CE3079">
        <w:rPr>
          <w:rFonts w:ascii="Arial" w:hAnsi="Arial" w:cs="Arial"/>
          <w:i/>
          <w:iCs/>
          <w:lang w:val="en-US"/>
        </w:rPr>
        <w:t>n</w:t>
      </w:r>
      <w:r w:rsidR="00BA23BD" w:rsidRPr="00CE3079">
        <w:rPr>
          <w:rFonts w:ascii="Arial" w:hAnsi="Arial" w:cs="Arial"/>
          <w:lang w:val="en-US"/>
        </w:rPr>
        <w:t xml:space="preserve">= 24 – see </w:t>
      </w:r>
      <w:r w:rsidR="00651C51" w:rsidRPr="00CE3079">
        <w:rPr>
          <w:rFonts w:ascii="Arial" w:hAnsi="Arial" w:cs="Arial"/>
          <w:lang w:val="en-US"/>
        </w:rPr>
        <w:t>T</w:t>
      </w:r>
      <w:r w:rsidR="00BA23BD" w:rsidRPr="00CE3079">
        <w:rPr>
          <w:rFonts w:ascii="Arial" w:hAnsi="Arial" w:cs="Arial"/>
          <w:lang w:val="en-US"/>
        </w:rPr>
        <w:t xml:space="preserve">able 1). </w:t>
      </w:r>
      <w:r w:rsidR="00606CA4" w:rsidRPr="00CE3079">
        <w:rPr>
          <w:rFonts w:ascii="Arial" w:eastAsia="Times New Roman" w:hAnsi="Arial" w:cs="Arial"/>
        </w:rPr>
        <w:t xml:space="preserve"> </w:t>
      </w:r>
    </w:p>
    <w:p w14:paraId="7AFD1D61" w14:textId="6F4605A2" w:rsidR="00BB1DF7" w:rsidRPr="00CE3079" w:rsidRDefault="00BB1DF7" w:rsidP="00912DB4">
      <w:pPr>
        <w:pStyle w:val="NoSpacing"/>
        <w:rPr>
          <w:rFonts w:cs="Arial"/>
        </w:rPr>
      </w:pPr>
      <w:r w:rsidRPr="00CE3079">
        <w:rPr>
          <w:rFonts w:cs="Arial"/>
          <w:b/>
          <w:bCs/>
        </w:rPr>
        <w:t xml:space="preserve">Table </w:t>
      </w:r>
      <w:r w:rsidRPr="00CE3079">
        <w:rPr>
          <w:rFonts w:cs="Arial"/>
          <w:b/>
          <w:bCs/>
        </w:rPr>
        <w:fldChar w:fldCharType="begin"/>
      </w:r>
      <w:r w:rsidRPr="00CE3079">
        <w:rPr>
          <w:rFonts w:cs="Arial"/>
          <w:b/>
          <w:bCs/>
        </w:rPr>
        <w:instrText xml:space="preserve"> SEQ Table \* ARABIC </w:instrText>
      </w:r>
      <w:r w:rsidRPr="00CE3079">
        <w:rPr>
          <w:rFonts w:cs="Arial"/>
          <w:b/>
          <w:bCs/>
        </w:rPr>
        <w:fldChar w:fldCharType="separate"/>
      </w:r>
      <w:r w:rsidR="00E02FE8">
        <w:rPr>
          <w:rFonts w:cs="Arial"/>
          <w:b/>
          <w:bCs/>
          <w:noProof/>
        </w:rPr>
        <w:t>2</w:t>
      </w:r>
      <w:r w:rsidRPr="00CE3079">
        <w:rPr>
          <w:rFonts w:cs="Arial"/>
          <w:b/>
          <w:bCs/>
        </w:rPr>
        <w:fldChar w:fldCharType="end"/>
      </w:r>
      <w:r w:rsidRPr="00CE3079">
        <w:rPr>
          <w:rFonts w:cs="Arial"/>
          <w:b/>
          <w:bCs/>
        </w:rPr>
        <w:t>.</w:t>
      </w:r>
      <w:r w:rsidRPr="00CE3079">
        <w:rPr>
          <w:rFonts w:cs="Arial"/>
        </w:rPr>
        <w:t xml:space="preserve"> </w:t>
      </w:r>
      <w:r w:rsidR="0050244C" w:rsidRPr="00CE3079">
        <w:rPr>
          <w:rFonts w:cs="Arial"/>
        </w:rPr>
        <w:t>Date,</w:t>
      </w:r>
      <w:r w:rsidR="00E13D6D" w:rsidRPr="00CE3079">
        <w:rPr>
          <w:rFonts w:cs="Arial"/>
        </w:rPr>
        <w:t xml:space="preserve"> participant</w:t>
      </w:r>
      <w:r w:rsidR="005F794F" w:rsidRPr="00CE3079">
        <w:rPr>
          <w:rFonts w:cs="Arial"/>
        </w:rPr>
        <w:t xml:space="preserve"> group</w:t>
      </w:r>
      <w:r w:rsidR="00E13D6D" w:rsidRPr="00CE3079">
        <w:rPr>
          <w:rFonts w:cs="Arial"/>
        </w:rPr>
        <w:t>, group</w:t>
      </w:r>
      <w:r w:rsidR="0050244C" w:rsidRPr="00CE3079">
        <w:rPr>
          <w:rFonts w:cs="Arial"/>
        </w:rPr>
        <w:t xml:space="preserve"> n</w:t>
      </w:r>
      <w:r w:rsidR="00527C1D" w:rsidRPr="00CE3079">
        <w:rPr>
          <w:rFonts w:cs="Arial"/>
        </w:rPr>
        <w:t>umber</w:t>
      </w:r>
      <w:r w:rsidR="00E13D6D" w:rsidRPr="00CE3079">
        <w:rPr>
          <w:rFonts w:cs="Arial"/>
        </w:rPr>
        <w:t>, and size</w:t>
      </w:r>
      <w:r w:rsidR="005F794F" w:rsidRPr="00CE3079">
        <w:rPr>
          <w:rFonts w:cs="Arial"/>
        </w:rPr>
        <w:t xml:space="preserve"> (number of participants)</w:t>
      </w:r>
      <w:r w:rsidR="00527C1D" w:rsidRPr="00CE3079">
        <w:rPr>
          <w:rFonts w:cs="Arial"/>
        </w:rPr>
        <w:t xml:space="preserve"> of </w:t>
      </w:r>
      <w:r w:rsidR="005F794F" w:rsidRPr="00CE3079">
        <w:rPr>
          <w:rFonts w:cs="Arial"/>
        </w:rPr>
        <w:t>each</w:t>
      </w:r>
      <w:r w:rsidR="00527C1D" w:rsidRPr="00CE3079">
        <w:rPr>
          <w:rFonts w:cs="Arial"/>
        </w:rPr>
        <w:t xml:space="preserve"> </w:t>
      </w:r>
      <w:r w:rsidR="0050244C" w:rsidRPr="00CE3079">
        <w:rPr>
          <w:rFonts w:cs="Arial"/>
        </w:rPr>
        <w:t>FDG</w:t>
      </w:r>
      <w:r w:rsidR="00462227" w:rsidRPr="00CE3079">
        <w:rPr>
          <w:rFonts w:cs="Arial"/>
        </w:rPr>
        <w:t>.</w:t>
      </w:r>
      <w:r w:rsidRPr="00CE3079">
        <w:rPr>
          <w:rFonts w:cs="Arial"/>
        </w:rPr>
        <w:t xml:space="preserve"> </w:t>
      </w:r>
    </w:p>
    <w:tbl>
      <w:tblPr>
        <w:tblStyle w:val="PlainTable4"/>
        <w:tblW w:w="0" w:type="auto"/>
        <w:jc w:val="center"/>
        <w:tblBorders>
          <w:top w:val="single" w:sz="6" w:space="0" w:color="auto"/>
          <w:bottom w:val="single" w:sz="6" w:space="0" w:color="auto"/>
        </w:tblBorders>
        <w:tblLook w:val="04A0" w:firstRow="1" w:lastRow="0" w:firstColumn="1" w:lastColumn="0" w:noHBand="0" w:noVBand="1"/>
      </w:tblPr>
      <w:tblGrid>
        <w:gridCol w:w="2036"/>
        <w:gridCol w:w="1683"/>
        <w:gridCol w:w="1667"/>
        <w:gridCol w:w="2277"/>
      </w:tblGrid>
      <w:tr w:rsidR="00BB1DF7" w:rsidRPr="00CE3079" w14:paraId="0975D076" w14:textId="77777777" w:rsidTr="004D2267">
        <w:trPr>
          <w:cnfStyle w:val="100000000000" w:firstRow="1" w:lastRow="0" w:firstColumn="0" w:lastColumn="0" w:oddVBand="0" w:evenVBand="0" w:oddHBand="0" w:evenHBand="0" w:firstRowFirstColumn="0" w:firstRowLastColumn="0" w:lastRowFirstColumn="0" w:lastRowLastColumn="0"/>
          <w:trHeight w:val="299"/>
          <w:jc w:val="center"/>
        </w:trPr>
        <w:tc>
          <w:tcPr>
            <w:cnfStyle w:val="001000000000" w:firstRow="0" w:lastRow="0" w:firstColumn="1" w:lastColumn="0" w:oddVBand="0" w:evenVBand="0" w:oddHBand="0" w:evenHBand="0" w:firstRowFirstColumn="0" w:firstRowLastColumn="0" w:lastRowFirstColumn="0" w:lastRowLastColumn="0"/>
            <w:tcW w:w="2036" w:type="dxa"/>
            <w:tcBorders>
              <w:top w:val="single" w:sz="8" w:space="0" w:color="auto"/>
              <w:bottom w:val="single" w:sz="8" w:space="0" w:color="auto"/>
            </w:tcBorders>
            <w:shd w:val="clear" w:color="auto" w:fill="auto"/>
            <w:vAlign w:val="center"/>
          </w:tcPr>
          <w:p w14:paraId="5B5D1D4E" w14:textId="127C99C3" w:rsidR="00BB1DF7" w:rsidRPr="00CE3079" w:rsidRDefault="00BB1DF7" w:rsidP="004D2267">
            <w:pPr>
              <w:pStyle w:val="NoSpacing"/>
              <w:jc w:val="center"/>
              <w:rPr>
                <w:rFonts w:cs="Arial"/>
                <w:sz w:val="20"/>
                <w:szCs w:val="20"/>
              </w:rPr>
            </w:pPr>
            <w:r w:rsidRPr="00CE3079">
              <w:rPr>
                <w:rFonts w:cs="Arial"/>
                <w:sz w:val="20"/>
                <w:szCs w:val="20"/>
              </w:rPr>
              <w:t xml:space="preserve">Date of </w:t>
            </w:r>
            <w:r w:rsidR="0050244C" w:rsidRPr="00CE3079">
              <w:rPr>
                <w:rFonts w:cs="Arial"/>
                <w:sz w:val="20"/>
                <w:szCs w:val="20"/>
              </w:rPr>
              <w:t>FDG</w:t>
            </w:r>
          </w:p>
        </w:tc>
        <w:tc>
          <w:tcPr>
            <w:tcW w:w="1683" w:type="dxa"/>
            <w:tcBorders>
              <w:top w:val="single" w:sz="8" w:space="0" w:color="auto"/>
              <w:bottom w:val="single" w:sz="8" w:space="0" w:color="auto"/>
            </w:tcBorders>
            <w:shd w:val="clear" w:color="auto" w:fill="auto"/>
            <w:vAlign w:val="center"/>
          </w:tcPr>
          <w:p w14:paraId="1E3A17F9" w14:textId="51239565" w:rsidR="00BB1DF7" w:rsidRPr="00CE3079" w:rsidRDefault="00BB1DF7" w:rsidP="00655778">
            <w:pPr>
              <w:pStyle w:val="NoSpacing"/>
              <w:jc w:val="center"/>
              <w:cnfStyle w:val="100000000000" w:firstRow="1" w:lastRow="0" w:firstColumn="0" w:lastColumn="0" w:oddVBand="0" w:evenVBand="0" w:oddHBand="0" w:evenHBand="0" w:firstRowFirstColumn="0" w:firstRowLastColumn="0" w:lastRowFirstColumn="0" w:lastRowLastColumn="0"/>
              <w:rPr>
                <w:rFonts w:cs="Arial"/>
                <w:sz w:val="20"/>
                <w:szCs w:val="20"/>
              </w:rPr>
            </w:pPr>
            <w:r w:rsidRPr="00CE3079">
              <w:rPr>
                <w:rFonts w:cs="Arial"/>
                <w:sz w:val="20"/>
                <w:szCs w:val="20"/>
              </w:rPr>
              <w:t>Participant</w:t>
            </w:r>
            <w:r w:rsidR="005F794F" w:rsidRPr="00CE3079">
              <w:rPr>
                <w:rFonts w:cs="Arial"/>
                <w:sz w:val="20"/>
                <w:szCs w:val="20"/>
              </w:rPr>
              <w:t xml:space="preserve"> group</w:t>
            </w:r>
          </w:p>
        </w:tc>
        <w:tc>
          <w:tcPr>
            <w:tcW w:w="1667" w:type="dxa"/>
            <w:tcBorders>
              <w:top w:val="single" w:sz="8" w:space="0" w:color="auto"/>
              <w:bottom w:val="single" w:sz="8" w:space="0" w:color="auto"/>
            </w:tcBorders>
            <w:vAlign w:val="center"/>
          </w:tcPr>
          <w:p w14:paraId="35B66EBE" w14:textId="77777777" w:rsidR="00BB1DF7" w:rsidRPr="00CE3079" w:rsidRDefault="00BB1DF7" w:rsidP="004D2267">
            <w:pPr>
              <w:pStyle w:val="NoSpacing"/>
              <w:jc w:val="center"/>
              <w:cnfStyle w:val="100000000000" w:firstRow="1" w:lastRow="0" w:firstColumn="0" w:lastColumn="0" w:oddVBand="0" w:evenVBand="0" w:oddHBand="0" w:evenHBand="0" w:firstRowFirstColumn="0" w:firstRowLastColumn="0" w:lastRowFirstColumn="0" w:lastRowLastColumn="0"/>
              <w:rPr>
                <w:rFonts w:cs="Arial"/>
                <w:sz w:val="20"/>
                <w:szCs w:val="20"/>
              </w:rPr>
            </w:pPr>
            <w:r w:rsidRPr="00CE3079">
              <w:rPr>
                <w:rFonts w:cs="Arial"/>
                <w:sz w:val="20"/>
                <w:szCs w:val="20"/>
              </w:rPr>
              <w:t>Group number</w:t>
            </w:r>
          </w:p>
        </w:tc>
        <w:tc>
          <w:tcPr>
            <w:tcW w:w="2277" w:type="dxa"/>
            <w:tcBorders>
              <w:top w:val="single" w:sz="8" w:space="0" w:color="auto"/>
              <w:bottom w:val="single" w:sz="8" w:space="0" w:color="auto"/>
            </w:tcBorders>
            <w:shd w:val="clear" w:color="auto" w:fill="auto"/>
            <w:vAlign w:val="center"/>
          </w:tcPr>
          <w:p w14:paraId="32C34D36" w14:textId="77777777" w:rsidR="00BB1DF7" w:rsidRPr="00CE3079" w:rsidRDefault="00BB1DF7" w:rsidP="004D2267">
            <w:pPr>
              <w:pStyle w:val="NoSpacing"/>
              <w:jc w:val="center"/>
              <w:cnfStyle w:val="100000000000" w:firstRow="1" w:lastRow="0" w:firstColumn="0" w:lastColumn="0" w:oddVBand="0" w:evenVBand="0" w:oddHBand="0" w:evenHBand="0" w:firstRowFirstColumn="0" w:firstRowLastColumn="0" w:lastRowFirstColumn="0" w:lastRowLastColumn="0"/>
              <w:rPr>
                <w:rFonts w:cs="Arial"/>
                <w:sz w:val="20"/>
                <w:szCs w:val="20"/>
              </w:rPr>
            </w:pPr>
            <w:r w:rsidRPr="00CE3079">
              <w:rPr>
                <w:rFonts w:cs="Arial"/>
                <w:sz w:val="20"/>
                <w:szCs w:val="20"/>
              </w:rPr>
              <w:t>Number of participants</w:t>
            </w:r>
          </w:p>
        </w:tc>
      </w:tr>
      <w:tr w:rsidR="00BB1DF7" w:rsidRPr="00CE3079" w14:paraId="259D3ECA" w14:textId="77777777" w:rsidTr="004D2267">
        <w:trPr>
          <w:cnfStyle w:val="000000100000" w:firstRow="0" w:lastRow="0" w:firstColumn="0" w:lastColumn="0" w:oddVBand="0" w:evenVBand="0" w:oddHBand="1" w:evenHBand="0" w:firstRowFirstColumn="0" w:firstRowLastColumn="0" w:lastRowFirstColumn="0" w:lastRowLastColumn="0"/>
          <w:trHeight w:val="299"/>
          <w:jc w:val="center"/>
        </w:trPr>
        <w:tc>
          <w:tcPr>
            <w:cnfStyle w:val="001000000000" w:firstRow="0" w:lastRow="0" w:firstColumn="1" w:lastColumn="0" w:oddVBand="0" w:evenVBand="0" w:oddHBand="0" w:evenHBand="0" w:firstRowFirstColumn="0" w:firstRowLastColumn="0" w:lastRowFirstColumn="0" w:lastRowLastColumn="0"/>
            <w:tcW w:w="2036" w:type="dxa"/>
            <w:tcBorders>
              <w:top w:val="single" w:sz="8" w:space="0" w:color="auto"/>
              <w:bottom w:val="nil"/>
            </w:tcBorders>
            <w:shd w:val="clear" w:color="auto" w:fill="auto"/>
            <w:vAlign w:val="center"/>
          </w:tcPr>
          <w:p w14:paraId="07CAE90E" w14:textId="77777777" w:rsidR="00BB1DF7" w:rsidRPr="00CE3079" w:rsidRDefault="00BB1DF7" w:rsidP="004D2267">
            <w:pPr>
              <w:pStyle w:val="NoSpacing"/>
              <w:jc w:val="center"/>
              <w:rPr>
                <w:rFonts w:cs="Arial"/>
                <w:b w:val="0"/>
                <w:bCs w:val="0"/>
                <w:sz w:val="20"/>
                <w:szCs w:val="20"/>
              </w:rPr>
            </w:pPr>
            <w:r w:rsidRPr="00CE3079">
              <w:rPr>
                <w:rFonts w:cs="Arial"/>
                <w:b w:val="0"/>
                <w:bCs w:val="0"/>
                <w:sz w:val="20"/>
                <w:szCs w:val="20"/>
              </w:rPr>
              <w:t>11 October 2019</w:t>
            </w:r>
          </w:p>
        </w:tc>
        <w:tc>
          <w:tcPr>
            <w:tcW w:w="1683" w:type="dxa"/>
            <w:vMerge w:val="restart"/>
            <w:tcBorders>
              <w:top w:val="single" w:sz="8" w:space="0" w:color="auto"/>
              <w:bottom w:val="nil"/>
            </w:tcBorders>
            <w:shd w:val="clear" w:color="auto" w:fill="auto"/>
            <w:vAlign w:val="center"/>
          </w:tcPr>
          <w:p w14:paraId="0E5B7BAE" w14:textId="77777777" w:rsidR="00BB1DF7" w:rsidRPr="00CE3079" w:rsidRDefault="00BB1DF7" w:rsidP="004D2267">
            <w:pPr>
              <w:pStyle w:val="NoSpacing"/>
              <w:cnfStyle w:val="000000100000" w:firstRow="0" w:lastRow="0" w:firstColumn="0" w:lastColumn="0" w:oddVBand="0" w:evenVBand="0" w:oddHBand="1" w:evenHBand="0" w:firstRowFirstColumn="0" w:firstRowLastColumn="0" w:lastRowFirstColumn="0" w:lastRowLastColumn="0"/>
              <w:rPr>
                <w:rFonts w:cs="Arial"/>
                <w:sz w:val="20"/>
                <w:szCs w:val="20"/>
              </w:rPr>
            </w:pPr>
            <w:r w:rsidRPr="00CE3079">
              <w:rPr>
                <w:rFonts w:cs="Arial"/>
                <w:sz w:val="20"/>
                <w:szCs w:val="20"/>
              </w:rPr>
              <w:t>GUI core team</w:t>
            </w:r>
          </w:p>
        </w:tc>
        <w:tc>
          <w:tcPr>
            <w:tcW w:w="1667" w:type="dxa"/>
            <w:tcBorders>
              <w:top w:val="single" w:sz="8" w:space="0" w:color="auto"/>
              <w:bottom w:val="nil"/>
            </w:tcBorders>
            <w:shd w:val="clear" w:color="auto" w:fill="auto"/>
            <w:vAlign w:val="center"/>
          </w:tcPr>
          <w:p w14:paraId="66A48186" w14:textId="77777777" w:rsidR="00BB1DF7" w:rsidRPr="00CE3079" w:rsidRDefault="00BB1DF7" w:rsidP="004D2267">
            <w:pPr>
              <w:pStyle w:val="NoSpacing"/>
              <w:jc w:val="center"/>
              <w:cnfStyle w:val="000000100000" w:firstRow="0" w:lastRow="0" w:firstColumn="0" w:lastColumn="0" w:oddVBand="0" w:evenVBand="0" w:oddHBand="1" w:evenHBand="0" w:firstRowFirstColumn="0" w:firstRowLastColumn="0" w:lastRowFirstColumn="0" w:lastRowLastColumn="0"/>
              <w:rPr>
                <w:rFonts w:cs="Arial"/>
                <w:sz w:val="20"/>
                <w:szCs w:val="20"/>
              </w:rPr>
            </w:pPr>
            <w:r w:rsidRPr="00CE3079">
              <w:rPr>
                <w:rFonts w:cs="Arial"/>
                <w:sz w:val="20"/>
                <w:szCs w:val="20"/>
              </w:rPr>
              <w:t>FG-1</w:t>
            </w:r>
          </w:p>
        </w:tc>
        <w:tc>
          <w:tcPr>
            <w:tcW w:w="2277" w:type="dxa"/>
            <w:tcBorders>
              <w:top w:val="single" w:sz="8" w:space="0" w:color="auto"/>
              <w:bottom w:val="nil"/>
            </w:tcBorders>
            <w:shd w:val="clear" w:color="auto" w:fill="auto"/>
            <w:vAlign w:val="center"/>
          </w:tcPr>
          <w:p w14:paraId="5009DE2D" w14:textId="77777777" w:rsidR="00BB1DF7" w:rsidRPr="00CE3079" w:rsidRDefault="00BB1DF7" w:rsidP="004D2267">
            <w:pPr>
              <w:pStyle w:val="NoSpacing"/>
              <w:jc w:val="center"/>
              <w:cnfStyle w:val="000000100000" w:firstRow="0" w:lastRow="0" w:firstColumn="0" w:lastColumn="0" w:oddVBand="0" w:evenVBand="0" w:oddHBand="1" w:evenHBand="0" w:firstRowFirstColumn="0" w:firstRowLastColumn="0" w:lastRowFirstColumn="0" w:lastRowLastColumn="0"/>
              <w:rPr>
                <w:rFonts w:cs="Arial"/>
                <w:sz w:val="20"/>
                <w:szCs w:val="20"/>
              </w:rPr>
            </w:pPr>
            <w:r w:rsidRPr="00CE3079">
              <w:rPr>
                <w:rFonts w:cs="Arial"/>
                <w:sz w:val="20"/>
                <w:szCs w:val="20"/>
              </w:rPr>
              <w:t>5</w:t>
            </w:r>
          </w:p>
        </w:tc>
      </w:tr>
      <w:tr w:rsidR="00BB1DF7" w:rsidRPr="00CE3079" w14:paraId="616BDEB1" w14:textId="77777777" w:rsidTr="004D2267">
        <w:trPr>
          <w:trHeight w:val="288"/>
          <w:jc w:val="center"/>
        </w:trPr>
        <w:tc>
          <w:tcPr>
            <w:cnfStyle w:val="001000000000" w:firstRow="0" w:lastRow="0" w:firstColumn="1" w:lastColumn="0" w:oddVBand="0" w:evenVBand="0" w:oddHBand="0" w:evenHBand="0" w:firstRowFirstColumn="0" w:firstRowLastColumn="0" w:lastRowFirstColumn="0" w:lastRowLastColumn="0"/>
            <w:tcW w:w="2036" w:type="dxa"/>
            <w:tcBorders>
              <w:top w:val="nil"/>
              <w:bottom w:val="single" w:sz="4" w:space="0" w:color="auto"/>
            </w:tcBorders>
            <w:shd w:val="clear" w:color="auto" w:fill="auto"/>
            <w:vAlign w:val="center"/>
          </w:tcPr>
          <w:p w14:paraId="1C7E8814" w14:textId="77777777" w:rsidR="00BB1DF7" w:rsidRPr="00CE3079" w:rsidRDefault="00BB1DF7" w:rsidP="004D2267">
            <w:pPr>
              <w:pStyle w:val="NoSpacing"/>
              <w:jc w:val="center"/>
              <w:rPr>
                <w:rFonts w:cs="Arial"/>
                <w:b w:val="0"/>
                <w:bCs w:val="0"/>
                <w:sz w:val="20"/>
                <w:szCs w:val="20"/>
              </w:rPr>
            </w:pPr>
            <w:r w:rsidRPr="00CE3079">
              <w:rPr>
                <w:rFonts w:cs="Arial"/>
                <w:b w:val="0"/>
                <w:bCs w:val="0"/>
                <w:sz w:val="20"/>
                <w:szCs w:val="20"/>
              </w:rPr>
              <w:t>11 October 2019</w:t>
            </w:r>
          </w:p>
        </w:tc>
        <w:tc>
          <w:tcPr>
            <w:tcW w:w="1683" w:type="dxa"/>
            <w:vMerge/>
            <w:tcBorders>
              <w:top w:val="nil"/>
              <w:bottom w:val="single" w:sz="4" w:space="0" w:color="auto"/>
            </w:tcBorders>
            <w:shd w:val="clear" w:color="auto" w:fill="auto"/>
            <w:vAlign w:val="center"/>
          </w:tcPr>
          <w:p w14:paraId="3D371FB0" w14:textId="77777777" w:rsidR="00BB1DF7" w:rsidRPr="00CE3079" w:rsidRDefault="00BB1DF7" w:rsidP="004D2267">
            <w:pPr>
              <w:pStyle w:val="NoSpacing"/>
              <w:cnfStyle w:val="000000000000" w:firstRow="0" w:lastRow="0" w:firstColumn="0" w:lastColumn="0" w:oddVBand="0" w:evenVBand="0" w:oddHBand="0" w:evenHBand="0" w:firstRowFirstColumn="0" w:firstRowLastColumn="0" w:lastRowFirstColumn="0" w:lastRowLastColumn="0"/>
              <w:rPr>
                <w:rFonts w:cs="Arial"/>
                <w:sz w:val="20"/>
                <w:szCs w:val="20"/>
              </w:rPr>
            </w:pPr>
          </w:p>
        </w:tc>
        <w:tc>
          <w:tcPr>
            <w:tcW w:w="1667" w:type="dxa"/>
            <w:tcBorders>
              <w:top w:val="nil"/>
              <w:bottom w:val="single" w:sz="4" w:space="0" w:color="auto"/>
            </w:tcBorders>
            <w:shd w:val="clear" w:color="auto" w:fill="auto"/>
            <w:vAlign w:val="center"/>
          </w:tcPr>
          <w:p w14:paraId="06C7742A" w14:textId="77777777" w:rsidR="00BB1DF7" w:rsidRPr="00CE3079" w:rsidRDefault="00BB1DF7" w:rsidP="004D2267">
            <w:pPr>
              <w:pStyle w:val="NoSpacing"/>
              <w:jc w:val="center"/>
              <w:cnfStyle w:val="000000000000" w:firstRow="0" w:lastRow="0" w:firstColumn="0" w:lastColumn="0" w:oddVBand="0" w:evenVBand="0" w:oddHBand="0" w:evenHBand="0" w:firstRowFirstColumn="0" w:firstRowLastColumn="0" w:lastRowFirstColumn="0" w:lastRowLastColumn="0"/>
              <w:rPr>
                <w:rFonts w:cs="Arial"/>
                <w:sz w:val="20"/>
                <w:szCs w:val="20"/>
              </w:rPr>
            </w:pPr>
            <w:r w:rsidRPr="00CE3079">
              <w:rPr>
                <w:rFonts w:cs="Arial"/>
                <w:sz w:val="20"/>
                <w:szCs w:val="20"/>
              </w:rPr>
              <w:t>FG-2</w:t>
            </w:r>
          </w:p>
        </w:tc>
        <w:tc>
          <w:tcPr>
            <w:tcW w:w="2277" w:type="dxa"/>
            <w:tcBorders>
              <w:top w:val="nil"/>
              <w:bottom w:val="single" w:sz="4" w:space="0" w:color="auto"/>
            </w:tcBorders>
            <w:shd w:val="clear" w:color="auto" w:fill="auto"/>
            <w:vAlign w:val="center"/>
          </w:tcPr>
          <w:p w14:paraId="2CC01ED7" w14:textId="77777777" w:rsidR="00BB1DF7" w:rsidRPr="00CE3079" w:rsidRDefault="00BB1DF7" w:rsidP="004D2267">
            <w:pPr>
              <w:pStyle w:val="NoSpacing"/>
              <w:jc w:val="center"/>
              <w:cnfStyle w:val="000000000000" w:firstRow="0" w:lastRow="0" w:firstColumn="0" w:lastColumn="0" w:oddVBand="0" w:evenVBand="0" w:oddHBand="0" w:evenHBand="0" w:firstRowFirstColumn="0" w:firstRowLastColumn="0" w:lastRowFirstColumn="0" w:lastRowLastColumn="0"/>
              <w:rPr>
                <w:rFonts w:cs="Arial"/>
                <w:sz w:val="20"/>
                <w:szCs w:val="20"/>
              </w:rPr>
            </w:pPr>
            <w:r w:rsidRPr="00CE3079">
              <w:rPr>
                <w:rFonts w:cs="Arial"/>
                <w:sz w:val="20"/>
                <w:szCs w:val="20"/>
              </w:rPr>
              <w:t>7</w:t>
            </w:r>
          </w:p>
        </w:tc>
      </w:tr>
      <w:tr w:rsidR="00BB1DF7" w:rsidRPr="00CE3079" w14:paraId="05B69CF3" w14:textId="77777777" w:rsidTr="004D2267">
        <w:trPr>
          <w:cnfStyle w:val="000000100000" w:firstRow="0" w:lastRow="0" w:firstColumn="0" w:lastColumn="0" w:oddVBand="0" w:evenVBand="0" w:oddHBand="1" w:evenHBand="0" w:firstRowFirstColumn="0" w:firstRowLastColumn="0" w:lastRowFirstColumn="0" w:lastRowLastColumn="0"/>
          <w:trHeight w:val="299"/>
          <w:jc w:val="center"/>
        </w:trPr>
        <w:tc>
          <w:tcPr>
            <w:cnfStyle w:val="001000000000" w:firstRow="0" w:lastRow="0" w:firstColumn="1" w:lastColumn="0" w:oddVBand="0" w:evenVBand="0" w:oddHBand="0" w:evenHBand="0" w:firstRowFirstColumn="0" w:firstRowLastColumn="0" w:lastRowFirstColumn="0" w:lastRowLastColumn="0"/>
            <w:tcW w:w="2036" w:type="dxa"/>
            <w:tcBorders>
              <w:top w:val="single" w:sz="4" w:space="0" w:color="auto"/>
            </w:tcBorders>
            <w:shd w:val="clear" w:color="auto" w:fill="auto"/>
            <w:vAlign w:val="center"/>
          </w:tcPr>
          <w:p w14:paraId="024B1C2C" w14:textId="77777777" w:rsidR="00BB1DF7" w:rsidRPr="00CE3079" w:rsidRDefault="00BB1DF7" w:rsidP="004D2267">
            <w:pPr>
              <w:pStyle w:val="NoSpacing"/>
              <w:jc w:val="center"/>
              <w:rPr>
                <w:rFonts w:cs="Arial"/>
                <w:b w:val="0"/>
                <w:bCs w:val="0"/>
                <w:sz w:val="20"/>
                <w:szCs w:val="20"/>
              </w:rPr>
            </w:pPr>
            <w:r w:rsidRPr="00CE3079">
              <w:rPr>
                <w:rFonts w:cs="Arial"/>
                <w:b w:val="0"/>
                <w:bCs w:val="0"/>
                <w:sz w:val="20"/>
                <w:szCs w:val="20"/>
              </w:rPr>
              <w:t>12 October 2019</w:t>
            </w:r>
          </w:p>
        </w:tc>
        <w:tc>
          <w:tcPr>
            <w:tcW w:w="1683" w:type="dxa"/>
            <w:vMerge w:val="restart"/>
            <w:tcBorders>
              <w:top w:val="single" w:sz="4" w:space="0" w:color="auto"/>
            </w:tcBorders>
            <w:shd w:val="clear" w:color="auto" w:fill="auto"/>
            <w:vAlign w:val="center"/>
          </w:tcPr>
          <w:p w14:paraId="16847EBB" w14:textId="77777777" w:rsidR="00BB1DF7" w:rsidRPr="00CE3079" w:rsidRDefault="00BB1DF7" w:rsidP="004D2267">
            <w:pPr>
              <w:pStyle w:val="NoSpacing"/>
              <w:cnfStyle w:val="000000100000" w:firstRow="0" w:lastRow="0" w:firstColumn="0" w:lastColumn="0" w:oddVBand="0" w:evenVBand="0" w:oddHBand="1" w:evenHBand="0" w:firstRowFirstColumn="0" w:firstRowLastColumn="0" w:lastRowFirstColumn="0" w:lastRowLastColumn="0"/>
              <w:rPr>
                <w:rFonts w:cs="Arial"/>
                <w:sz w:val="20"/>
                <w:szCs w:val="20"/>
              </w:rPr>
            </w:pPr>
            <w:r w:rsidRPr="00CE3079">
              <w:rPr>
                <w:rFonts w:cs="Arial"/>
                <w:sz w:val="20"/>
                <w:szCs w:val="20"/>
              </w:rPr>
              <w:t>GUI volunteers</w:t>
            </w:r>
          </w:p>
        </w:tc>
        <w:tc>
          <w:tcPr>
            <w:tcW w:w="1667" w:type="dxa"/>
            <w:tcBorders>
              <w:top w:val="single" w:sz="4" w:space="0" w:color="auto"/>
            </w:tcBorders>
            <w:shd w:val="clear" w:color="auto" w:fill="auto"/>
            <w:vAlign w:val="center"/>
          </w:tcPr>
          <w:p w14:paraId="73FE8EFE" w14:textId="77777777" w:rsidR="00BB1DF7" w:rsidRPr="00CE3079" w:rsidRDefault="00BB1DF7" w:rsidP="004D2267">
            <w:pPr>
              <w:pStyle w:val="NoSpacing"/>
              <w:jc w:val="center"/>
              <w:cnfStyle w:val="000000100000" w:firstRow="0" w:lastRow="0" w:firstColumn="0" w:lastColumn="0" w:oddVBand="0" w:evenVBand="0" w:oddHBand="1" w:evenHBand="0" w:firstRowFirstColumn="0" w:firstRowLastColumn="0" w:lastRowFirstColumn="0" w:lastRowLastColumn="0"/>
              <w:rPr>
                <w:rFonts w:cs="Arial"/>
                <w:sz w:val="20"/>
                <w:szCs w:val="20"/>
              </w:rPr>
            </w:pPr>
            <w:r w:rsidRPr="00CE3079">
              <w:rPr>
                <w:rFonts w:cs="Arial"/>
                <w:sz w:val="20"/>
                <w:szCs w:val="20"/>
              </w:rPr>
              <w:t>FG-3</w:t>
            </w:r>
          </w:p>
        </w:tc>
        <w:tc>
          <w:tcPr>
            <w:tcW w:w="2277" w:type="dxa"/>
            <w:tcBorders>
              <w:top w:val="single" w:sz="4" w:space="0" w:color="auto"/>
            </w:tcBorders>
            <w:shd w:val="clear" w:color="auto" w:fill="auto"/>
            <w:vAlign w:val="center"/>
          </w:tcPr>
          <w:p w14:paraId="07C0ACEC" w14:textId="77777777" w:rsidR="00BB1DF7" w:rsidRPr="00CE3079" w:rsidRDefault="00BB1DF7" w:rsidP="004D2267">
            <w:pPr>
              <w:pStyle w:val="NoSpacing"/>
              <w:jc w:val="center"/>
              <w:cnfStyle w:val="000000100000" w:firstRow="0" w:lastRow="0" w:firstColumn="0" w:lastColumn="0" w:oddVBand="0" w:evenVBand="0" w:oddHBand="1" w:evenHBand="0" w:firstRowFirstColumn="0" w:firstRowLastColumn="0" w:lastRowFirstColumn="0" w:lastRowLastColumn="0"/>
              <w:rPr>
                <w:rFonts w:cs="Arial"/>
                <w:sz w:val="20"/>
                <w:szCs w:val="20"/>
              </w:rPr>
            </w:pPr>
            <w:r w:rsidRPr="00CE3079">
              <w:rPr>
                <w:rFonts w:cs="Arial"/>
                <w:sz w:val="20"/>
                <w:szCs w:val="20"/>
              </w:rPr>
              <w:t>7</w:t>
            </w:r>
          </w:p>
        </w:tc>
      </w:tr>
      <w:tr w:rsidR="00BB1DF7" w:rsidRPr="00CE3079" w14:paraId="4BACFA17" w14:textId="77777777" w:rsidTr="004D2267">
        <w:trPr>
          <w:trHeight w:val="299"/>
          <w:jc w:val="center"/>
        </w:trPr>
        <w:tc>
          <w:tcPr>
            <w:cnfStyle w:val="001000000000" w:firstRow="0" w:lastRow="0" w:firstColumn="1" w:lastColumn="0" w:oddVBand="0" w:evenVBand="0" w:oddHBand="0" w:evenHBand="0" w:firstRowFirstColumn="0" w:firstRowLastColumn="0" w:lastRowFirstColumn="0" w:lastRowLastColumn="0"/>
            <w:tcW w:w="2036" w:type="dxa"/>
            <w:shd w:val="clear" w:color="auto" w:fill="auto"/>
            <w:vAlign w:val="center"/>
          </w:tcPr>
          <w:p w14:paraId="49AFC721" w14:textId="77777777" w:rsidR="00BB1DF7" w:rsidRPr="00CE3079" w:rsidRDefault="00BB1DF7" w:rsidP="004D2267">
            <w:pPr>
              <w:pStyle w:val="NoSpacing"/>
              <w:jc w:val="center"/>
              <w:rPr>
                <w:rFonts w:cs="Arial"/>
                <w:b w:val="0"/>
                <w:bCs w:val="0"/>
                <w:sz w:val="20"/>
                <w:szCs w:val="20"/>
              </w:rPr>
            </w:pPr>
            <w:r w:rsidRPr="00CE3079">
              <w:rPr>
                <w:rFonts w:cs="Arial"/>
                <w:b w:val="0"/>
                <w:bCs w:val="0"/>
                <w:sz w:val="20"/>
                <w:szCs w:val="20"/>
              </w:rPr>
              <w:t>19 October 2019</w:t>
            </w:r>
          </w:p>
        </w:tc>
        <w:tc>
          <w:tcPr>
            <w:tcW w:w="1683" w:type="dxa"/>
            <w:vMerge/>
            <w:shd w:val="clear" w:color="auto" w:fill="auto"/>
            <w:vAlign w:val="center"/>
          </w:tcPr>
          <w:p w14:paraId="7777274F" w14:textId="77777777" w:rsidR="00BB1DF7" w:rsidRPr="00CE3079" w:rsidRDefault="00BB1DF7" w:rsidP="004D2267">
            <w:pPr>
              <w:pStyle w:val="NoSpacing"/>
              <w:cnfStyle w:val="000000000000" w:firstRow="0" w:lastRow="0" w:firstColumn="0" w:lastColumn="0" w:oddVBand="0" w:evenVBand="0" w:oddHBand="0" w:evenHBand="0" w:firstRowFirstColumn="0" w:firstRowLastColumn="0" w:lastRowFirstColumn="0" w:lastRowLastColumn="0"/>
              <w:rPr>
                <w:rFonts w:cs="Arial"/>
                <w:sz w:val="20"/>
                <w:szCs w:val="20"/>
              </w:rPr>
            </w:pPr>
          </w:p>
        </w:tc>
        <w:tc>
          <w:tcPr>
            <w:tcW w:w="1667" w:type="dxa"/>
            <w:shd w:val="clear" w:color="auto" w:fill="auto"/>
            <w:vAlign w:val="center"/>
          </w:tcPr>
          <w:p w14:paraId="312BF83D" w14:textId="77777777" w:rsidR="00BB1DF7" w:rsidRPr="00CE3079" w:rsidRDefault="00BB1DF7" w:rsidP="004D2267">
            <w:pPr>
              <w:pStyle w:val="NoSpacing"/>
              <w:jc w:val="center"/>
              <w:cnfStyle w:val="000000000000" w:firstRow="0" w:lastRow="0" w:firstColumn="0" w:lastColumn="0" w:oddVBand="0" w:evenVBand="0" w:oddHBand="0" w:evenHBand="0" w:firstRowFirstColumn="0" w:firstRowLastColumn="0" w:lastRowFirstColumn="0" w:lastRowLastColumn="0"/>
              <w:rPr>
                <w:rFonts w:cs="Arial"/>
                <w:sz w:val="20"/>
                <w:szCs w:val="20"/>
              </w:rPr>
            </w:pPr>
            <w:r w:rsidRPr="00CE3079">
              <w:rPr>
                <w:rFonts w:cs="Arial"/>
                <w:sz w:val="20"/>
                <w:szCs w:val="20"/>
              </w:rPr>
              <w:t>FG-4</w:t>
            </w:r>
          </w:p>
        </w:tc>
        <w:tc>
          <w:tcPr>
            <w:tcW w:w="2277" w:type="dxa"/>
            <w:shd w:val="clear" w:color="auto" w:fill="auto"/>
            <w:vAlign w:val="center"/>
          </w:tcPr>
          <w:p w14:paraId="7EDEFD6B" w14:textId="77777777" w:rsidR="00BB1DF7" w:rsidRPr="00CE3079" w:rsidRDefault="00BB1DF7" w:rsidP="004D2267">
            <w:pPr>
              <w:pStyle w:val="NoSpacing"/>
              <w:jc w:val="center"/>
              <w:cnfStyle w:val="000000000000" w:firstRow="0" w:lastRow="0" w:firstColumn="0" w:lastColumn="0" w:oddVBand="0" w:evenVBand="0" w:oddHBand="0" w:evenHBand="0" w:firstRowFirstColumn="0" w:firstRowLastColumn="0" w:lastRowFirstColumn="0" w:lastRowLastColumn="0"/>
              <w:rPr>
                <w:rFonts w:cs="Arial"/>
                <w:sz w:val="20"/>
                <w:szCs w:val="20"/>
              </w:rPr>
            </w:pPr>
            <w:r w:rsidRPr="00CE3079">
              <w:rPr>
                <w:rFonts w:cs="Arial"/>
                <w:sz w:val="20"/>
                <w:szCs w:val="20"/>
              </w:rPr>
              <w:t>5</w:t>
            </w:r>
          </w:p>
        </w:tc>
      </w:tr>
      <w:tr w:rsidR="00BB1DF7" w:rsidRPr="00CE3079" w14:paraId="1A27C154" w14:textId="77777777" w:rsidTr="004D2267">
        <w:trPr>
          <w:cnfStyle w:val="000000100000" w:firstRow="0" w:lastRow="0" w:firstColumn="0" w:lastColumn="0" w:oddVBand="0" w:evenVBand="0" w:oddHBand="1" w:evenHBand="0" w:firstRowFirstColumn="0" w:firstRowLastColumn="0" w:lastRowFirstColumn="0" w:lastRowLastColumn="0"/>
          <w:trHeight w:val="299"/>
          <w:jc w:val="center"/>
        </w:trPr>
        <w:tc>
          <w:tcPr>
            <w:cnfStyle w:val="001000000000" w:firstRow="0" w:lastRow="0" w:firstColumn="1" w:lastColumn="0" w:oddVBand="0" w:evenVBand="0" w:oddHBand="0" w:evenHBand="0" w:firstRowFirstColumn="0" w:firstRowLastColumn="0" w:lastRowFirstColumn="0" w:lastRowLastColumn="0"/>
            <w:tcW w:w="2036" w:type="dxa"/>
            <w:shd w:val="clear" w:color="auto" w:fill="auto"/>
            <w:vAlign w:val="center"/>
          </w:tcPr>
          <w:p w14:paraId="460326E3" w14:textId="77777777" w:rsidR="00BB1DF7" w:rsidRPr="00CE3079" w:rsidRDefault="00BB1DF7" w:rsidP="004D2267">
            <w:pPr>
              <w:pStyle w:val="NoSpacing"/>
              <w:jc w:val="center"/>
              <w:rPr>
                <w:rFonts w:cs="Arial"/>
                <w:b w:val="0"/>
                <w:bCs w:val="0"/>
                <w:sz w:val="20"/>
                <w:szCs w:val="20"/>
              </w:rPr>
            </w:pPr>
            <w:r w:rsidRPr="00CE3079">
              <w:rPr>
                <w:rFonts w:cs="Arial"/>
                <w:b w:val="0"/>
                <w:bCs w:val="0"/>
                <w:sz w:val="20"/>
                <w:szCs w:val="20"/>
              </w:rPr>
              <w:t>19 October 2019</w:t>
            </w:r>
          </w:p>
        </w:tc>
        <w:tc>
          <w:tcPr>
            <w:tcW w:w="1683" w:type="dxa"/>
            <w:vMerge/>
            <w:shd w:val="clear" w:color="auto" w:fill="auto"/>
            <w:vAlign w:val="center"/>
          </w:tcPr>
          <w:p w14:paraId="01F7A6D7" w14:textId="77777777" w:rsidR="00BB1DF7" w:rsidRPr="00CE3079" w:rsidRDefault="00BB1DF7" w:rsidP="004D2267">
            <w:pPr>
              <w:pStyle w:val="NoSpacing"/>
              <w:cnfStyle w:val="000000100000" w:firstRow="0" w:lastRow="0" w:firstColumn="0" w:lastColumn="0" w:oddVBand="0" w:evenVBand="0" w:oddHBand="1" w:evenHBand="0" w:firstRowFirstColumn="0" w:firstRowLastColumn="0" w:lastRowFirstColumn="0" w:lastRowLastColumn="0"/>
              <w:rPr>
                <w:rFonts w:cs="Arial"/>
                <w:sz w:val="20"/>
                <w:szCs w:val="20"/>
              </w:rPr>
            </w:pPr>
          </w:p>
        </w:tc>
        <w:tc>
          <w:tcPr>
            <w:tcW w:w="1667" w:type="dxa"/>
            <w:shd w:val="clear" w:color="auto" w:fill="auto"/>
            <w:vAlign w:val="center"/>
          </w:tcPr>
          <w:p w14:paraId="14C82774" w14:textId="77777777" w:rsidR="00BB1DF7" w:rsidRPr="00CE3079" w:rsidRDefault="00BB1DF7" w:rsidP="004D2267">
            <w:pPr>
              <w:pStyle w:val="NoSpacing"/>
              <w:jc w:val="center"/>
              <w:cnfStyle w:val="000000100000" w:firstRow="0" w:lastRow="0" w:firstColumn="0" w:lastColumn="0" w:oddVBand="0" w:evenVBand="0" w:oddHBand="1" w:evenHBand="0" w:firstRowFirstColumn="0" w:firstRowLastColumn="0" w:lastRowFirstColumn="0" w:lastRowLastColumn="0"/>
              <w:rPr>
                <w:rFonts w:cs="Arial"/>
                <w:sz w:val="20"/>
                <w:szCs w:val="20"/>
              </w:rPr>
            </w:pPr>
            <w:r w:rsidRPr="00CE3079">
              <w:rPr>
                <w:rFonts w:cs="Arial"/>
                <w:sz w:val="20"/>
                <w:szCs w:val="20"/>
              </w:rPr>
              <w:t>FG-5</w:t>
            </w:r>
          </w:p>
        </w:tc>
        <w:tc>
          <w:tcPr>
            <w:tcW w:w="2277" w:type="dxa"/>
            <w:shd w:val="clear" w:color="auto" w:fill="auto"/>
            <w:vAlign w:val="center"/>
          </w:tcPr>
          <w:p w14:paraId="5D9E3A19" w14:textId="77777777" w:rsidR="00BB1DF7" w:rsidRPr="00CE3079" w:rsidRDefault="00BB1DF7" w:rsidP="004D2267">
            <w:pPr>
              <w:pStyle w:val="NoSpacing"/>
              <w:jc w:val="center"/>
              <w:cnfStyle w:val="000000100000" w:firstRow="0" w:lastRow="0" w:firstColumn="0" w:lastColumn="0" w:oddVBand="0" w:evenVBand="0" w:oddHBand="1" w:evenHBand="0" w:firstRowFirstColumn="0" w:firstRowLastColumn="0" w:lastRowFirstColumn="0" w:lastRowLastColumn="0"/>
              <w:rPr>
                <w:rFonts w:cs="Arial"/>
                <w:sz w:val="20"/>
                <w:szCs w:val="20"/>
              </w:rPr>
            </w:pPr>
            <w:r w:rsidRPr="00CE3079">
              <w:rPr>
                <w:rFonts w:cs="Arial"/>
                <w:sz w:val="20"/>
                <w:szCs w:val="20"/>
              </w:rPr>
              <w:t>6</w:t>
            </w:r>
          </w:p>
        </w:tc>
      </w:tr>
      <w:tr w:rsidR="00BB1DF7" w:rsidRPr="00CE3079" w14:paraId="60E51ECF" w14:textId="77777777" w:rsidTr="004D2267">
        <w:trPr>
          <w:trHeight w:val="288"/>
          <w:jc w:val="center"/>
        </w:trPr>
        <w:tc>
          <w:tcPr>
            <w:cnfStyle w:val="001000000000" w:firstRow="0" w:lastRow="0" w:firstColumn="1" w:lastColumn="0" w:oddVBand="0" w:evenVBand="0" w:oddHBand="0" w:evenHBand="0" w:firstRowFirstColumn="0" w:firstRowLastColumn="0" w:lastRowFirstColumn="0" w:lastRowLastColumn="0"/>
            <w:tcW w:w="2036" w:type="dxa"/>
            <w:shd w:val="clear" w:color="auto" w:fill="auto"/>
            <w:vAlign w:val="center"/>
          </w:tcPr>
          <w:p w14:paraId="02306ABE" w14:textId="77777777" w:rsidR="00BB1DF7" w:rsidRPr="00CE3079" w:rsidRDefault="00BB1DF7" w:rsidP="004D2267">
            <w:pPr>
              <w:pStyle w:val="NoSpacing"/>
              <w:jc w:val="center"/>
              <w:rPr>
                <w:rFonts w:cs="Arial"/>
                <w:b w:val="0"/>
                <w:bCs w:val="0"/>
                <w:sz w:val="20"/>
                <w:szCs w:val="20"/>
              </w:rPr>
            </w:pPr>
            <w:r w:rsidRPr="00CE3079">
              <w:rPr>
                <w:rFonts w:cs="Arial"/>
                <w:b w:val="0"/>
                <w:bCs w:val="0"/>
                <w:sz w:val="20"/>
                <w:szCs w:val="20"/>
              </w:rPr>
              <w:t>26 October 2019</w:t>
            </w:r>
          </w:p>
        </w:tc>
        <w:tc>
          <w:tcPr>
            <w:tcW w:w="1683" w:type="dxa"/>
            <w:vMerge/>
            <w:shd w:val="clear" w:color="auto" w:fill="auto"/>
            <w:vAlign w:val="center"/>
          </w:tcPr>
          <w:p w14:paraId="167BA97B" w14:textId="77777777" w:rsidR="00BB1DF7" w:rsidRPr="00CE3079" w:rsidRDefault="00BB1DF7" w:rsidP="004D2267">
            <w:pPr>
              <w:pStyle w:val="NoSpacing"/>
              <w:cnfStyle w:val="000000000000" w:firstRow="0" w:lastRow="0" w:firstColumn="0" w:lastColumn="0" w:oddVBand="0" w:evenVBand="0" w:oddHBand="0" w:evenHBand="0" w:firstRowFirstColumn="0" w:firstRowLastColumn="0" w:lastRowFirstColumn="0" w:lastRowLastColumn="0"/>
              <w:rPr>
                <w:rFonts w:cs="Arial"/>
                <w:sz w:val="20"/>
                <w:szCs w:val="20"/>
              </w:rPr>
            </w:pPr>
          </w:p>
        </w:tc>
        <w:tc>
          <w:tcPr>
            <w:tcW w:w="1667" w:type="dxa"/>
            <w:shd w:val="clear" w:color="auto" w:fill="auto"/>
            <w:vAlign w:val="center"/>
          </w:tcPr>
          <w:p w14:paraId="21219ED7" w14:textId="77777777" w:rsidR="00BB1DF7" w:rsidRPr="00CE3079" w:rsidRDefault="00BB1DF7" w:rsidP="004D2267">
            <w:pPr>
              <w:pStyle w:val="NoSpacing"/>
              <w:jc w:val="center"/>
              <w:cnfStyle w:val="000000000000" w:firstRow="0" w:lastRow="0" w:firstColumn="0" w:lastColumn="0" w:oddVBand="0" w:evenVBand="0" w:oddHBand="0" w:evenHBand="0" w:firstRowFirstColumn="0" w:firstRowLastColumn="0" w:lastRowFirstColumn="0" w:lastRowLastColumn="0"/>
              <w:rPr>
                <w:rFonts w:cs="Arial"/>
                <w:sz w:val="20"/>
                <w:szCs w:val="20"/>
              </w:rPr>
            </w:pPr>
            <w:r w:rsidRPr="00CE3079">
              <w:rPr>
                <w:rFonts w:cs="Arial"/>
                <w:sz w:val="20"/>
                <w:szCs w:val="20"/>
              </w:rPr>
              <w:t>FG-6</w:t>
            </w:r>
          </w:p>
        </w:tc>
        <w:tc>
          <w:tcPr>
            <w:tcW w:w="2277" w:type="dxa"/>
            <w:shd w:val="clear" w:color="auto" w:fill="auto"/>
            <w:vAlign w:val="center"/>
          </w:tcPr>
          <w:p w14:paraId="21D76FB4" w14:textId="77777777" w:rsidR="00BB1DF7" w:rsidRPr="00CE3079" w:rsidRDefault="00BB1DF7" w:rsidP="004D2267">
            <w:pPr>
              <w:pStyle w:val="NoSpacing"/>
              <w:jc w:val="center"/>
              <w:cnfStyle w:val="000000000000" w:firstRow="0" w:lastRow="0" w:firstColumn="0" w:lastColumn="0" w:oddVBand="0" w:evenVBand="0" w:oddHBand="0" w:evenHBand="0" w:firstRowFirstColumn="0" w:firstRowLastColumn="0" w:lastRowFirstColumn="0" w:lastRowLastColumn="0"/>
              <w:rPr>
                <w:rFonts w:cs="Arial"/>
                <w:sz w:val="20"/>
                <w:szCs w:val="20"/>
              </w:rPr>
            </w:pPr>
            <w:r w:rsidRPr="00CE3079">
              <w:rPr>
                <w:rFonts w:cs="Arial"/>
                <w:sz w:val="20"/>
                <w:szCs w:val="20"/>
              </w:rPr>
              <w:t>3</w:t>
            </w:r>
          </w:p>
        </w:tc>
      </w:tr>
      <w:tr w:rsidR="00BB1DF7" w:rsidRPr="00CE3079" w14:paraId="5121CDE3" w14:textId="77777777" w:rsidTr="004D2267">
        <w:trPr>
          <w:cnfStyle w:val="000000100000" w:firstRow="0" w:lastRow="0" w:firstColumn="0" w:lastColumn="0" w:oddVBand="0" w:evenVBand="0" w:oddHBand="1" w:evenHBand="0" w:firstRowFirstColumn="0" w:firstRowLastColumn="0" w:lastRowFirstColumn="0" w:lastRowLastColumn="0"/>
          <w:trHeight w:val="299"/>
          <w:jc w:val="center"/>
        </w:trPr>
        <w:tc>
          <w:tcPr>
            <w:cnfStyle w:val="001000000000" w:firstRow="0" w:lastRow="0" w:firstColumn="1" w:lastColumn="0" w:oddVBand="0" w:evenVBand="0" w:oddHBand="0" w:evenHBand="0" w:firstRowFirstColumn="0" w:firstRowLastColumn="0" w:lastRowFirstColumn="0" w:lastRowLastColumn="0"/>
            <w:tcW w:w="2036" w:type="dxa"/>
            <w:tcBorders>
              <w:bottom w:val="single" w:sz="8" w:space="0" w:color="auto"/>
            </w:tcBorders>
            <w:shd w:val="clear" w:color="auto" w:fill="auto"/>
            <w:vAlign w:val="center"/>
          </w:tcPr>
          <w:p w14:paraId="50DBE3E8" w14:textId="77777777" w:rsidR="00BB1DF7" w:rsidRPr="00CE3079" w:rsidRDefault="00BB1DF7" w:rsidP="004D2267">
            <w:pPr>
              <w:pStyle w:val="NoSpacing"/>
              <w:jc w:val="center"/>
              <w:rPr>
                <w:rFonts w:cs="Arial"/>
                <w:b w:val="0"/>
                <w:bCs w:val="0"/>
                <w:sz w:val="20"/>
                <w:szCs w:val="20"/>
              </w:rPr>
            </w:pPr>
            <w:r w:rsidRPr="00CE3079">
              <w:rPr>
                <w:rFonts w:cs="Arial"/>
                <w:b w:val="0"/>
                <w:bCs w:val="0"/>
                <w:sz w:val="20"/>
                <w:szCs w:val="20"/>
              </w:rPr>
              <w:t>26 October 2019</w:t>
            </w:r>
          </w:p>
        </w:tc>
        <w:tc>
          <w:tcPr>
            <w:tcW w:w="1683" w:type="dxa"/>
            <w:vMerge/>
            <w:tcBorders>
              <w:bottom w:val="single" w:sz="8" w:space="0" w:color="auto"/>
            </w:tcBorders>
            <w:shd w:val="clear" w:color="auto" w:fill="auto"/>
            <w:vAlign w:val="center"/>
          </w:tcPr>
          <w:p w14:paraId="1EC32D06" w14:textId="77777777" w:rsidR="00BB1DF7" w:rsidRPr="00CE3079" w:rsidRDefault="00BB1DF7" w:rsidP="004D2267">
            <w:pPr>
              <w:pStyle w:val="NoSpacing"/>
              <w:cnfStyle w:val="000000100000" w:firstRow="0" w:lastRow="0" w:firstColumn="0" w:lastColumn="0" w:oddVBand="0" w:evenVBand="0" w:oddHBand="1" w:evenHBand="0" w:firstRowFirstColumn="0" w:firstRowLastColumn="0" w:lastRowFirstColumn="0" w:lastRowLastColumn="0"/>
              <w:rPr>
                <w:rFonts w:cs="Arial"/>
                <w:sz w:val="20"/>
                <w:szCs w:val="20"/>
              </w:rPr>
            </w:pPr>
          </w:p>
        </w:tc>
        <w:tc>
          <w:tcPr>
            <w:tcW w:w="1667" w:type="dxa"/>
            <w:tcBorders>
              <w:bottom w:val="single" w:sz="8" w:space="0" w:color="auto"/>
            </w:tcBorders>
            <w:shd w:val="clear" w:color="auto" w:fill="auto"/>
            <w:vAlign w:val="center"/>
          </w:tcPr>
          <w:p w14:paraId="40A30EAE" w14:textId="77777777" w:rsidR="00BB1DF7" w:rsidRPr="00CE3079" w:rsidRDefault="00BB1DF7" w:rsidP="004D2267">
            <w:pPr>
              <w:pStyle w:val="NoSpacing"/>
              <w:jc w:val="center"/>
              <w:cnfStyle w:val="000000100000" w:firstRow="0" w:lastRow="0" w:firstColumn="0" w:lastColumn="0" w:oddVBand="0" w:evenVBand="0" w:oddHBand="1" w:evenHBand="0" w:firstRowFirstColumn="0" w:firstRowLastColumn="0" w:lastRowFirstColumn="0" w:lastRowLastColumn="0"/>
              <w:rPr>
                <w:rFonts w:cs="Arial"/>
                <w:sz w:val="20"/>
                <w:szCs w:val="20"/>
              </w:rPr>
            </w:pPr>
            <w:r w:rsidRPr="00CE3079">
              <w:rPr>
                <w:rFonts w:cs="Arial"/>
                <w:sz w:val="20"/>
                <w:szCs w:val="20"/>
              </w:rPr>
              <w:t>FG-7</w:t>
            </w:r>
          </w:p>
        </w:tc>
        <w:tc>
          <w:tcPr>
            <w:tcW w:w="2277" w:type="dxa"/>
            <w:tcBorders>
              <w:bottom w:val="single" w:sz="8" w:space="0" w:color="auto"/>
            </w:tcBorders>
            <w:shd w:val="clear" w:color="auto" w:fill="auto"/>
            <w:vAlign w:val="center"/>
          </w:tcPr>
          <w:p w14:paraId="4A76F856" w14:textId="77777777" w:rsidR="00BB1DF7" w:rsidRPr="00CE3079" w:rsidRDefault="00BB1DF7" w:rsidP="004D2267">
            <w:pPr>
              <w:pStyle w:val="NoSpacing"/>
              <w:jc w:val="center"/>
              <w:cnfStyle w:val="000000100000" w:firstRow="0" w:lastRow="0" w:firstColumn="0" w:lastColumn="0" w:oddVBand="0" w:evenVBand="0" w:oddHBand="1" w:evenHBand="0" w:firstRowFirstColumn="0" w:firstRowLastColumn="0" w:lastRowFirstColumn="0" w:lastRowLastColumn="0"/>
              <w:rPr>
                <w:rFonts w:cs="Arial"/>
                <w:sz w:val="20"/>
                <w:szCs w:val="20"/>
              </w:rPr>
            </w:pPr>
            <w:r w:rsidRPr="00CE3079">
              <w:rPr>
                <w:rFonts w:cs="Arial"/>
                <w:sz w:val="20"/>
                <w:szCs w:val="20"/>
              </w:rPr>
              <w:t>3</w:t>
            </w:r>
          </w:p>
        </w:tc>
      </w:tr>
    </w:tbl>
    <w:p w14:paraId="58AB5BEF" w14:textId="57E7F1EE" w:rsidR="00D67E1D" w:rsidRPr="00CE3079" w:rsidRDefault="00D67E1D" w:rsidP="00FB049A">
      <w:pPr>
        <w:pStyle w:val="NoSpacing"/>
        <w:spacing w:after="160"/>
        <w:jc w:val="center"/>
        <w:rPr>
          <w:rFonts w:cs="Arial"/>
          <w:b/>
          <w:bCs/>
          <w:sz w:val="24"/>
          <w:szCs w:val="24"/>
        </w:rPr>
      </w:pPr>
      <w:r w:rsidRPr="00CE3079">
        <w:rPr>
          <w:rFonts w:cs="Arial"/>
          <w:noProof/>
          <w:sz w:val="16"/>
          <w:szCs w:val="16"/>
        </w:rPr>
        <w:drawing>
          <wp:anchor distT="0" distB="0" distL="114300" distR="114300" simplePos="0" relativeHeight="251658245" behindDoc="0" locked="0" layoutInCell="1" allowOverlap="1" wp14:anchorId="2435E1AF" wp14:editId="69B80087">
            <wp:simplePos x="0" y="0"/>
            <wp:positionH relativeFrom="column">
              <wp:posOffset>1371600</wp:posOffset>
            </wp:positionH>
            <wp:positionV relativeFrom="paragraph">
              <wp:posOffset>184150</wp:posOffset>
            </wp:positionV>
            <wp:extent cx="2971800" cy="2179320"/>
            <wp:effectExtent l="0" t="0" r="0" b="0"/>
            <wp:wrapTopAndBottom/>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971800" cy="2179320"/>
                    </a:xfrm>
                    <a:prstGeom prst="rect">
                      <a:avLst/>
                    </a:prstGeom>
                  </pic:spPr>
                </pic:pic>
              </a:graphicData>
            </a:graphic>
            <wp14:sizeRelH relativeFrom="margin">
              <wp14:pctWidth>0</wp14:pctWidth>
            </wp14:sizeRelH>
            <wp14:sizeRelV relativeFrom="margin">
              <wp14:pctHeight>0</wp14:pctHeight>
            </wp14:sizeRelV>
          </wp:anchor>
        </w:drawing>
      </w:r>
    </w:p>
    <w:p w14:paraId="4028E332" w14:textId="39530D51" w:rsidR="00D67E1D" w:rsidRPr="00CE3079" w:rsidRDefault="00D67E1D" w:rsidP="00D67E1D">
      <w:pPr>
        <w:pStyle w:val="NoSpacing"/>
        <w:spacing w:after="160"/>
        <w:jc w:val="center"/>
        <w:rPr>
          <w:rFonts w:cs="Arial"/>
          <w:sz w:val="24"/>
          <w:szCs w:val="24"/>
        </w:rPr>
      </w:pPr>
      <w:r w:rsidRPr="007748F5">
        <w:rPr>
          <w:rFonts w:cs="Arial"/>
          <w:b/>
          <w:bCs/>
          <w:sz w:val="24"/>
          <w:szCs w:val="24"/>
        </w:rPr>
        <w:t xml:space="preserve">Figure </w:t>
      </w:r>
      <w:r w:rsidRPr="007748F5">
        <w:rPr>
          <w:rFonts w:cs="Arial"/>
          <w:b/>
          <w:bCs/>
          <w:sz w:val="24"/>
          <w:szCs w:val="24"/>
        </w:rPr>
        <w:fldChar w:fldCharType="begin"/>
      </w:r>
      <w:r w:rsidRPr="007748F5">
        <w:rPr>
          <w:rFonts w:cs="Arial"/>
          <w:b/>
          <w:bCs/>
          <w:sz w:val="24"/>
          <w:szCs w:val="24"/>
        </w:rPr>
        <w:instrText xml:space="preserve"> SEQ Figure \* ARABIC </w:instrText>
      </w:r>
      <w:r w:rsidRPr="007748F5">
        <w:rPr>
          <w:rFonts w:cs="Arial"/>
          <w:b/>
          <w:bCs/>
          <w:sz w:val="24"/>
          <w:szCs w:val="24"/>
        </w:rPr>
        <w:fldChar w:fldCharType="separate"/>
      </w:r>
      <w:r w:rsidR="00365341" w:rsidRPr="007748F5">
        <w:rPr>
          <w:rFonts w:cs="Arial"/>
          <w:b/>
          <w:bCs/>
          <w:noProof/>
          <w:sz w:val="24"/>
          <w:szCs w:val="24"/>
        </w:rPr>
        <w:t>4</w:t>
      </w:r>
      <w:r w:rsidRPr="007748F5">
        <w:rPr>
          <w:rFonts w:cs="Arial"/>
          <w:b/>
          <w:bCs/>
          <w:sz w:val="24"/>
          <w:szCs w:val="24"/>
        </w:rPr>
        <w:fldChar w:fldCharType="end"/>
      </w:r>
      <w:r w:rsidRPr="007748F5">
        <w:rPr>
          <w:rFonts w:cs="Arial"/>
          <w:b/>
          <w:bCs/>
          <w:sz w:val="24"/>
          <w:szCs w:val="24"/>
        </w:rPr>
        <w:t xml:space="preserve">. </w:t>
      </w:r>
      <w:r w:rsidRPr="007748F5">
        <w:rPr>
          <w:rFonts w:cs="Arial"/>
          <w:sz w:val="24"/>
          <w:szCs w:val="24"/>
        </w:rPr>
        <w:t>Data collection phases. Phase one developed in 60 days integrating a qualitative principle. Phase two integrating a quantitative approach conducted in 130 days.</w:t>
      </w:r>
      <w:r w:rsidRPr="00CE3079">
        <w:rPr>
          <w:rFonts w:cs="Arial"/>
          <w:sz w:val="24"/>
          <w:szCs w:val="24"/>
        </w:rPr>
        <w:t xml:space="preserve"> </w:t>
      </w:r>
    </w:p>
    <w:p w14:paraId="3502FC3E" w14:textId="77777777" w:rsidR="00D67E1D" w:rsidRPr="00CE3079" w:rsidRDefault="00D67E1D" w:rsidP="00D67E1D">
      <w:pPr>
        <w:pStyle w:val="NoSpacing"/>
        <w:spacing w:after="160"/>
        <w:jc w:val="center"/>
        <w:rPr>
          <w:rFonts w:cs="Arial"/>
          <w:sz w:val="24"/>
          <w:szCs w:val="24"/>
        </w:rPr>
      </w:pPr>
    </w:p>
    <w:p w14:paraId="3FC88E5C" w14:textId="1D8A1379" w:rsidR="00D67E1D" w:rsidRPr="00CE3079" w:rsidRDefault="00D67E1D" w:rsidP="00D67E1D">
      <w:pPr>
        <w:ind w:firstLine="426"/>
        <w:rPr>
          <w:rFonts w:ascii="Arial" w:hAnsi="Arial" w:cs="Arial"/>
        </w:rPr>
      </w:pPr>
      <w:r w:rsidRPr="00CE3079">
        <w:rPr>
          <w:rFonts w:ascii="Arial" w:hAnsi="Arial" w:cs="Arial"/>
        </w:rPr>
        <w:t xml:space="preserve">The volunteers were invited through social media and/or email, whereby participants could allocate themselves to a FGD based on their own convenience. Since it was easily accessible, private, and quiet, the main meeting room at GUI headquarters was selected as the venue of the FGD. One moderator guided the discussions according to a structured questionnaire guide that included questions aimed to identify how the facilitators might influence the sense of health and wellbeing, and how the process of NPM unfolds (i.e., </w:t>
      </w:r>
      <w:r w:rsidRPr="00CE3079">
        <w:rPr>
          <w:rFonts w:ascii="Arial" w:hAnsi="Arial" w:cs="Arial"/>
          <w:i/>
          <w:iCs/>
        </w:rPr>
        <w:t>“</w:t>
      </w:r>
      <w:r w:rsidRPr="00CE3079">
        <w:rPr>
          <w:rFonts w:ascii="Arial" w:hAnsi="Arial" w:cs="Arial"/>
          <w:i/>
          <w:iCs/>
          <w:color w:val="000000"/>
        </w:rPr>
        <w:t>How do you think GUI has contributed to your personal life development? If so, how?</w:t>
      </w:r>
      <w:r w:rsidRPr="00CE3079">
        <w:rPr>
          <w:rFonts w:ascii="Arial" w:hAnsi="Arial" w:cs="Arial"/>
          <w:color w:val="000000"/>
        </w:rPr>
        <w:t xml:space="preserve">).  </w:t>
      </w:r>
      <w:r w:rsidRPr="00CE3079">
        <w:rPr>
          <w:rFonts w:ascii="Arial" w:hAnsi="Arial" w:cs="Arial"/>
        </w:rPr>
        <w:t xml:space="preserve">The discussions were voice recorded. </w:t>
      </w:r>
      <w:r w:rsidRPr="00CE3079">
        <w:rPr>
          <w:rFonts w:ascii="Arial" w:hAnsi="Arial" w:cs="Arial"/>
          <w:color w:val="000000"/>
        </w:rPr>
        <w:t xml:space="preserve">A research assistant was invited to take notes of the discussions as well to observe </w:t>
      </w:r>
      <w:r w:rsidRPr="00CE3079">
        <w:rPr>
          <w:rFonts w:ascii="Arial" w:hAnsi="Arial" w:cs="Arial"/>
          <w:color w:val="000000"/>
        </w:rPr>
        <w:lastRenderedPageBreak/>
        <w:t>interactions and reactions of participants during the sessions (</w:t>
      </w:r>
      <w:r w:rsidRPr="00CE3079">
        <w:rPr>
          <w:rFonts w:ascii="Arial" w:hAnsi="Arial" w:cs="Arial"/>
          <w:color w:val="0000FF"/>
        </w:rPr>
        <w:t xml:space="preserve">Krueger &amp; </w:t>
      </w:r>
      <w:proofErr w:type="spellStart"/>
      <w:r w:rsidRPr="00CE3079">
        <w:rPr>
          <w:rFonts w:ascii="Arial" w:hAnsi="Arial" w:cs="Arial"/>
          <w:color w:val="0000FF"/>
        </w:rPr>
        <w:t>Csey</w:t>
      </w:r>
      <w:proofErr w:type="spellEnd"/>
      <w:r w:rsidRPr="00CE3079">
        <w:rPr>
          <w:rFonts w:ascii="Arial" w:hAnsi="Arial" w:cs="Arial"/>
          <w:color w:val="0000FF"/>
        </w:rPr>
        <w:t>, 2000</w:t>
      </w:r>
      <w:r w:rsidRPr="00CE3079">
        <w:rPr>
          <w:rFonts w:ascii="Arial" w:hAnsi="Arial" w:cs="Arial"/>
          <w:color w:val="000000"/>
        </w:rPr>
        <w:t>). To facilitate an in-depth discussion and enable all participants to express their ideas, each FGD consisted of a minimum of three and maximum of eight individuals (</w:t>
      </w:r>
      <w:r w:rsidRPr="00CE3079">
        <w:rPr>
          <w:rFonts w:ascii="Arial" w:hAnsi="Arial" w:cs="Arial"/>
          <w:color w:val="0000FF"/>
        </w:rPr>
        <w:t>Breen, 2006</w:t>
      </w:r>
      <w:r w:rsidRPr="00CE3079">
        <w:rPr>
          <w:rFonts w:ascii="Arial" w:hAnsi="Arial" w:cs="Arial"/>
          <w:color w:val="000000"/>
        </w:rPr>
        <w:t xml:space="preserve">). The </w:t>
      </w:r>
      <w:r w:rsidRPr="00CE3079">
        <w:rPr>
          <w:rFonts w:ascii="Arial" w:hAnsi="Arial" w:cs="Arial"/>
        </w:rPr>
        <w:t>participants, moderator, and assistant were seated around a rectangular table facing each other to enhance communication and rapport (</w:t>
      </w:r>
      <w:r w:rsidRPr="00CE3079">
        <w:rPr>
          <w:rFonts w:ascii="Arial" w:hAnsi="Arial" w:cs="Arial"/>
          <w:color w:val="3333FF"/>
        </w:rPr>
        <w:t>Krueger and Casey, 2000</w:t>
      </w:r>
      <w:r w:rsidRPr="00CE3079">
        <w:rPr>
          <w:rFonts w:ascii="Arial" w:hAnsi="Arial" w:cs="Arial"/>
        </w:rPr>
        <w:t xml:space="preserve">). </w:t>
      </w:r>
      <w:commentRangeStart w:id="27"/>
      <w:r w:rsidR="00B811BB">
        <w:rPr>
          <w:rFonts w:ascii="Arial" w:hAnsi="Arial" w:cs="Arial"/>
        </w:rPr>
        <w:t xml:space="preserve">The beginning of each session </w:t>
      </w:r>
      <w:r w:rsidR="00776A73">
        <w:rPr>
          <w:rFonts w:ascii="Arial" w:hAnsi="Arial" w:cs="Arial"/>
        </w:rPr>
        <w:t>was dedicated to build rapport to create a comfortable environment</w:t>
      </w:r>
      <w:r w:rsidR="00E4697E">
        <w:rPr>
          <w:rFonts w:ascii="Arial" w:hAnsi="Arial" w:cs="Arial"/>
        </w:rPr>
        <w:t xml:space="preserve">. </w:t>
      </w:r>
      <w:r w:rsidR="00896A1A">
        <w:rPr>
          <w:rFonts w:ascii="Arial" w:hAnsi="Arial" w:cs="Arial"/>
        </w:rPr>
        <w:t>Individuals</w:t>
      </w:r>
      <w:r w:rsidR="00E4697E">
        <w:rPr>
          <w:rFonts w:ascii="Arial" w:hAnsi="Arial" w:cs="Arial"/>
        </w:rPr>
        <w:t xml:space="preserve"> w</w:t>
      </w:r>
      <w:r w:rsidR="00896A1A">
        <w:rPr>
          <w:rFonts w:ascii="Arial" w:hAnsi="Arial" w:cs="Arial"/>
        </w:rPr>
        <w:t>ere</w:t>
      </w:r>
      <w:r w:rsidR="00E4697E">
        <w:rPr>
          <w:rFonts w:ascii="Arial" w:hAnsi="Arial" w:cs="Arial"/>
        </w:rPr>
        <w:t xml:space="preserve"> asked to introduce </w:t>
      </w:r>
      <w:r w:rsidR="00896A1A">
        <w:rPr>
          <w:rFonts w:ascii="Arial" w:hAnsi="Arial" w:cs="Arial"/>
        </w:rPr>
        <w:t>themselves</w:t>
      </w:r>
      <w:r w:rsidR="00E4697E">
        <w:rPr>
          <w:rFonts w:ascii="Arial" w:hAnsi="Arial" w:cs="Arial"/>
        </w:rPr>
        <w:t xml:space="preserve"> and share </w:t>
      </w:r>
      <w:proofErr w:type="spellStart"/>
      <w:ins w:id="28" w:author="Yohei Kato" w:date="2022-02-17T15:51:00Z">
        <w:r w:rsidR="00A402EE">
          <w:rPr>
            <w:rFonts w:ascii="Arial" w:hAnsi="Arial" w:cs="Arial"/>
          </w:rPr>
          <w:t>t</w:t>
        </w:r>
      </w:ins>
      <w:r w:rsidR="006138DE">
        <w:rPr>
          <w:rFonts w:ascii="Arial" w:hAnsi="Arial" w:cs="Arial"/>
        </w:rPr>
        <w:t>her</w:t>
      </w:r>
      <w:proofErr w:type="spellEnd"/>
      <w:r w:rsidR="006138DE">
        <w:rPr>
          <w:rFonts w:ascii="Arial" w:hAnsi="Arial" w:cs="Arial"/>
        </w:rPr>
        <w:t xml:space="preserve"> time of engagement with GUI. </w:t>
      </w:r>
      <w:r w:rsidR="002A6333">
        <w:rPr>
          <w:rFonts w:ascii="Arial" w:hAnsi="Arial" w:cs="Arial"/>
        </w:rPr>
        <w:t>The questions were presented in a form of fluid discussion</w:t>
      </w:r>
      <w:r w:rsidR="00E94762">
        <w:rPr>
          <w:rFonts w:ascii="Arial" w:hAnsi="Arial" w:cs="Arial"/>
        </w:rPr>
        <w:t xml:space="preserve"> introducing basic information about the topic to help eliciting different answers that were taken in a more in-depth discussion. </w:t>
      </w:r>
      <w:r w:rsidR="00667CB0">
        <w:rPr>
          <w:rFonts w:ascii="Arial" w:hAnsi="Arial" w:cs="Arial"/>
        </w:rPr>
        <w:t xml:space="preserve">The moderator </w:t>
      </w:r>
      <w:r w:rsidR="006B2C00">
        <w:rPr>
          <w:rFonts w:ascii="Arial" w:hAnsi="Arial" w:cs="Arial"/>
        </w:rPr>
        <w:t>retained a</w:t>
      </w:r>
      <w:r w:rsidR="00205FFA">
        <w:rPr>
          <w:rFonts w:ascii="Arial" w:hAnsi="Arial" w:cs="Arial"/>
        </w:rPr>
        <w:t xml:space="preserve"> relaxed </w:t>
      </w:r>
      <w:r w:rsidR="006B2C00">
        <w:rPr>
          <w:rFonts w:ascii="Arial" w:hAnsi="Arial" w:cs="Arial"/>
        </w:rPr>
        <w:t>and candid attitude to maintain human connection.</w:t>
      </w:r>
      <w:r w:rsidR="001257A0">
        <w:rPr>
          <w:rFonts w:ascii="Arial" w:hAnsi="Arial" w:cs="Arial"/>
        </w:rPr>
        <w:t xml:space="preserve"> In FGD there is always a risk of introducing interviewer bias, to mitigate this</w:t>
      </w:r>
      <w:r w:rsidR="007B77F5">
        <w:rPr>
          <w:rFonts w:ascii="Arial" w:hAnsi="Arial" w:cs="Arial"/>
        </w:rPr>
        <w:t xml:space="preserve"> the moderator </w:t>
      </w:r>
      <w:r w:rsidR="00D27084">
        <w:rPr>
          <w:rFonts w:ascii="Arial" w:hAnsi="Arial" w:cs="Arial"/>
        </w:rPr>
        <w:t xml:space="preserve">gave enough time to participants to reflect on their </w:t>
      </w:r>
      <w:r w:rsidR="00F05AA3">
        <w:rPr>
          <w:rFonts w:ascii="Arial" w:hAnsi="Arial" w:cs="Arial"/>
        </w:rPr>
        <w:t>answers.</w:t>
      </w:r>
      <w:r w:rsidR="00421944">
        <w:rPr>
          <w:rFonts w:ascii="Arial" w:hAnsi="Arial" w:cs="Arial"/>
        </w:rPr>
        <w:t xml:space="preserve"> The </w:t>
      </w:r>
      <w:r w:rsidR="007B77F5">
        <w:rPr>
          <w:rFonts w:ascii="Arial" w:hAnsi="Arial" w:cs="Arial"/>
        </w:rPr>
        <w:t>questions and probs were conducted to enact in-depth analysis instead of misleading participants into specific answers</w:t>
      </w:r>
      <w:r w:rsidR="003B10F6">
        <w:rPr>
          <w:rFonts w:ascii="Arial" w:hAnsi="Arial" w:cs="Arial"/>
        </w:rPr>
        <w:t xml:space="preserve">. </w:t>
      </w:r>
      <w:commentRangeEnd w:id="27"/>
      <w:r w:rsidR="0006565D">
        <w:rPr>
          <w:rStyle w:val="CommentReference"/>
        </w:rPr>
        <w:commentReference w:id="27"/>
      </w:r>
    </w:p>
    <w:p w14:paraId="227DF46C" w14:textId="3843C25B" w:rsidR="00BB1DF7" w:rsidRPr="00CE3079" w:rsidRDefault="00BB1DF7" w:rsidP="008C7A64">
      <w:pPr>
        <w:pStyle w:val="Heading3"/>
        <w:spacing w:after="160" w:line="240" w:lineRule="auto"/>
        <w:rPr>
          <w:rFonts w:cs="Arial"/>
        </w:rPr>
      </w:pPr>
      <w:r w:rsidRPr="00CE3079">
        <w:rPr>
          <w:rFonts w:cs="Arial"/>
        </w:rPr>
        <w:t>Online surveys</w:t>
      </w:r>
    </w:p>
    <w:p w14:paraId="5D62D878" w14:textId="7E164ABB" w:rsidR="00BB1DF7" w:rsidRDefault="0042064A" w:rsidP="00737C12">
      <w:pPr>
        <w:rPr>
          <w:rFonts w:ascii="Arial" w:hAnsi="Arial" w:cs="Arial"/>
        </w:rPr>
      </w:pPr>
      <w:r w:rsidRPr="00CE3079">
        <w:rPr>
          <w:rFonts w:ascii="Arial" w:hAnsi="Arial" w:cs="Arial"/>
        </w:rPr>
        <w:t xml:space="preserve">The qualitative exploration allowed the study to understand specific factors that might influence the process of NPM in GUI. For instance, it was found that </w:t>
      </w:r>
      <w:r w:rsidR="003E2478" w:rsidRPr="00CE3079">
        <w:rPr>
          <w:rFonts w:ascii="Arial" w:hAnsi="Arial" w:cs="Arial"/>
        </w:rPr>
        <w:t xml:space="preserve">the duration </w:t>
      </w:r>
      <w:r w:rsidRPr="00CE3079">
        <w:rPr>
          <w:rFonts w:ascii="Arial" w:hAnsi="Arial" w:cs="Arial"/>
        </w:rPr>
        <w:t>of engagement in GUI (i.e., for how long they have been part of GUI</w:t>
      </w:r>
      <w:r w:rsidR="00490607" w:rsidRPr="00CE3079">
        <w:rPr>
          <w:rFonts w:ascii="Arial" w:hAnsi="Arial" w:cs="Arial"/>
        </w:rPr>
        <w:t>)</w:t>
      </w:r>
      <w:r w:rsidRPr="00CE3079">
        <w:rPr>
          <w:rFonts w:ascii="Arial" w:hAnsi="Arial" w:cs="Arial"/>
        </w:rPr>
        <w:t>, number of programmes attended, and frequency of engagement (i.e., number of times visiting GUI per year) enhance</w:t>
      </w:r>
      <w:r w:rsidR="00A36755" w:rsidRPr="00CE3079">
        <w:rPr>
          <w:rFonts w:ascii="Arial" w:hAnsi="Arial" w:cs="Arial"/>
        </w:rPr>
        <w:t>d</w:t>
      </w:r>
      <w:r w:rsidRPr="00CE3079">
        <w:rPr>
          <w:rFonts w:ascii="Arial" w:hAnsi="Arial" w:cs="Arial"/>
        </w:rPr>
        <w:t xml:space="preserve"> psychological sense of well-being. These findings informed the </w:t>
      </w:r>
      <w:r w:rsidR="00CC1AF6" w:rsidRPr="00CE3079">
        <w:rPr>
          <w:rFonts w:ascii="Arial" w:hAnsi="Arial" w:cs="Arial"/>
        </w:rPr>
        <w:t>design of the</w:t>
      </w:r>
      <w:r w:rsidR="00A36755" w:rsidRPr="00CE3079">
        <w:rPr>
          <w:rFonts w:ascii="Arial" w:hAnsi="Arial" w:cs="Arial"/>
        </w:rPr>
        <w:t xml:space="preserve"> online</w:t>
      </w:r>
      <w:r w:rsidR="00CC1AF6" w:rsidRPr="00CE3079">
        <w:rPr>
          <w:rFonts w:ascii="Arial" w:hAnsi="Arial" w:cs="Arial"/>
        </w:rPr>
        <w:t xml:space="preserve"> survey </w:t>
      </w:r>
      <w:r w:rsidRPr="00CE3079">
        <w:rPr>
          <w:rFonts w:ascii="Arial" w:hAnsi="Arial" w:cs="Arial"/>
        </w:rPr>
        <w:t xml:space="preserve">conducted with the GUI members. </w:t>
      </w:r>
      <w:r w:rsidR="00BB1DF7" w:rsidRPr="00CE3079">
        <w:rPr>
          <w:rFonts w:ascii="Arial" w:hAnsi="Arial" w:cs="Arial"/>
        </w:rPr>
        <w:t>The survey measure</w:t>
      </w:r>
      <w:r w:rsidR="00432E87" w:rsidRPr="00CE3079">
        <w:rPr>
          <w:rFonts w:ascii="Arial" w:hAnsi="Arial" w:cs="Arial"/>
        </w:rPr>
        <w:t>d</w:t>
      </w:r>
      <w:r w:rsidR="00BB1DF7" w:rsidRPr="00CE3079">
        <w:rPr>
          <w:rFonts w:ascii="Arial" w:hAnsi="Arial" w:cs="Arial"/>
        </w:rPr>
        <w:t xml:space="preserve"> </w:t>
      </w:r>
      <w:r w:rsidR="00E97456" w:rsidRPr="00CE3079">
        <w:rPr>
          <w:rFonts w:ascii="Arial" w:hAnsi="Arial" w:cs="Arial"/>
        </w:rPr>
        <w:t xml:space="preserve">the </w:t>
      </w:r>
      <w:r w:rsidR="00BB1DF7" w:rsidRPr="00CE3079">
        <w:rPr>
          <w:rFonts w:ascii="Arial" w:hAnsi="Arial" w:cs="Arial"/>
        </w:rPr>
        <w:t xml:space="preserve">psychological short-and long-term eudemonic </w:t>
      </w:r>
      <w:r w:rsidR="00EB2EC9" w:rsidRPr="00CE3079">
        <w:rPr>
          <w:rFonts w:ascii="Arial" w:hAnsi="Arial" w:cs="Arial"/>
        </w:rPr>
        <w:t xml:space="preserve">health and well-being </w:t>
      </w:r>
      <w:r w:rsidR="00BB1DF7" w:rsidRPr="00CE3079">
        <w:rPr>
          <w:rFonts w:ascii="Arial" w:hAnsi="Arial" w:cs="Arial"/>
        </w:rPr>
        <w:t>effects</w:t>
      </w:r>
      <w:r w:rsidR="00113562" w:rsidRPr="00CE3079">
        <w:rPr>
          <w:rFonts w:ascii="Arial" w:hAnsi="Arial" w:cs="Arial"/>
        </w:rPr>
        <w:t xml:space="preserve"> (</w:t>
      </w:r>
      <w:r w:rsidR="00113562" w:rsidRPr="00CE3079">
        <w:rPr>
          <w:rFonts w:ascii="Arial" w:hAnsi="Arial" w:cs="Arial"/>
          <w:color w:val="0000FF"/>
        </w:rPr>
        <w:t xml:space="preserve">Gallagher, </w:t>
      </w:r>
      <w:r w:rsidR="00113562" w:rsidRPr="00CE3079">
        <w:rPr>
          <w:rFonts w:ascii="Arial" w:hAnsi="Arial" w:cs="Arial"/>
          <w:i/>
          <w:iCs/>
          <w:color w:val="0000FF"/>
        </w:rPr>
        <w:t>et al.,</w:t>
      </w:r>
      <w:r w:rsidR="00113562" w:rsidRPr="00CE3079">
        <w:rPr>
          <w:rFonts w:ascii="Arial" w:hAnsi="Arial" w:cs="Arial"/>
          <w:color w:val="0000FF"/>
        </w:rPr>
        <w:t>, 2009</w:t>
      </w:r>
      <w:r w:rsidR="00113562" w:rsidRPr="00CE3079">
        <w:rPr>
          <w:rFonts w:ascii="Arial" w:hAnsi="Arial" w:cs="Arial"/>
          <w:color w:val="0000FF"/>
        </w:rPr>
        <w:fldChar w:fldCharType="begin"/>
      </w:r>
      <w:r w:rsidR="00731C2E">
        <w:rPr>
          <w:rFonts w:ascii="Arial" w:hAnsi="Arial" w:cs="Arial"/>
          <w:color w:val="0000FF"/>
        </w:rPr>
        <w:instrText xml:space="preserve"> ADDIN ZOTERO_ITEM CSL_CITATION {"citationID":"DPRLKB8n","properties":{"formattedCitation":"(\\uc0\\u8220{}Ryff, C.D., Singer, B.H. Know Thyself and Become What You Are A Eudaimonic Approach to Psychological Well-Being.ris,\\uc0\\u8221{} n.d.)","plainCitation":"(“Ryff, C.D., Singer, B.H. Know Thyself and Become What You Are A Eudaimonic Approach to Psychological Well-Being.ris,” n.d.)","dontUpdate":true,"noteIndex":0},"citationItems":[{"id":207,"uris":["http://zotero.org/users/2498211/items/8Y6B55RB"],"uri":["http://zotero.org/users/2498211/items/8Y6B55RB"],"itemData":{"id":207,"type":"article","title":"Ryff, C.D., Singer, B.H. Know Thyself and Become What You Are A Eudaimonic Approach to Psychological Well-Being.ris"}}],"schema":"https://github.com/citation-style-language/schema/raw/master/csl-citation.json"} </w:instrText>
      </w:r>
      <w:r w:rsidR="00113562" w:rsidRPr="00CE3079">
        <w:rPr>
          <w:rFonts w:ascii="Arial" w:hAnsi="Arial" w:cs="Arial"/>
          <w:color w:val="0000FF"/>
        </w:rPr>
        <w:fldChar w:fldCharType="separate"/>
      </w:r>
      <w:r w:rsidR="00113562" w:rsidRPr="00CE3079">
        <w:rPr>
          <w:rFonts w:ascii="Arial" w:hAnsi="Arial" w:cs="Arial"/>
          <w:szCs w:val="24"/>
        </w:rPr>
        <w:t>)</w:t>
      </w:r>
      <w:r w:rsidR="00113562" w:rsidRPr="00CE3079">
        <w:rPr>
          <w:rFonts w:ascii="Arial" w:hAnsi="Arial" w:cs="Arial"/>
          <w:color w:val="0000FF"/>
        </w:rPr>
        <w:fldChar w:fldCharType="end"/>
      </w:r>
      <w:r w:rsidR="00BB1DF7" w:rsidRPr="00CE3079">
        <w:rPr>
          <w:rFonts w:ascii="Arial" w:hAnsi="Arial" w:cs="Arial"/>
        </w:rPr>
        <w:t xml:space="preserve"> </w:t>
      </w:r>
      <w:r w:rsidR="00EE7EC7" w:rsidRPr="00CE3079">
        <w:rPr>
          <w:rFonts w:ascii="Arial" w:hAnsi="Arial" w:cs="Arial"/>
        </w:rPr>
        <w:t xml:space="preserve">resulting from </w:t>
      </w:r>
      <w:r w:rsidR="00BB1DF7" w:rsidRPr="00CE3079">
        <w:rPr>
          <w:rFonts w:ascii="Arial" w:hAnsi="Arial" w:cs="Arial"/>
        </w:rPr>
        <w:t>the engagement in GUI programmes</w:t>
      </w:r>
      <w:r w:rsidR="00C05B78" w:rsidRPr="00CE3079">
        <w:rPr>
          <w:rFonts w:ascii="Arial" w:hAnsi="Arial" w:cs="Arial"/>
        </w:rPr>
        <w:t>,</w:t>
      </w:r>
      <w:r w:rsidR="00BB1DF7" w:rsidRPr="00CE3079">
        <w:rPr>
          <w:rFonts w:ascii="Arial" w:hAnsi="Arial" w:cs="Arial"/>
        </w:rPr>
        <w:t xml:space="preserve"> a</w:t>
      </w:r>
      <w:r w:rsidR="00FE1367" w:rsidRPr="00CE3079">
        <w:rPr>
          <w:rFonts w:ascii="Arial" w:hAnsi="Arial" w:cs="Arial"/>
        </w:rPr>
        <w:t>nd a</w:t>
      </w:r>
      <w:r w:rsidR="00BB1DF7" w:rsidRPr="00CE3079">
        <w:rPr>
          <w:rFonts w:ascii="Arial" w:hAnsi="Arial" w:cs="Arial"/>
        </w:rPr>
        <w:t xml:space="preserve"> suite of questions used to establish demographic factors such as age, gender, and race. To establish the </w:t>
      </w:r>
      <w:r w:rsidR="0017390D" w:rsidRPr="00CE3079">
        <w:rPr>
          <w:rFonts w:ascii="Arial" w:hAnsi="Arial" w:cs="Arial"/>
        </w:rPr>
        <w:t xml:space="preserve">duration </w:t>
      </w:r>
      <w:r w:rsidR="00BB1DF7" w:rsidRPr="00CE3079">
        <w:rPr>
          <w:rFonts w:ascii="Arial" w:hAnsi="Arial" w:cs="Arial"/>
        </w:rPr>
        <w:t xml:space="preserve">of commitment and frequency </w:t>
      </w:r>
      <w:r w:rsidR="00F73E03" w:rsidRPr="00CE3079">
        <w:rPr>
          <w:rFonts w:ascii="Arial" w:hAnsi="Arial" w:cs="Arial"/>
        </w:rPr>
        <w:t xml:space="preserve">of </w:t>
      </w:r>
      <w:r w:rsidR="00BB1DF7" w:rsidRPr="00CE3079">
        <w:rPr>
          <w:rFonts w:ascii="Arial" w:hAnsi="Arial" w:cs="Arial"/>
        </w:rPr>
        <w:t>attending GUI programmes</w:t>
      </w:r>
      <w:r w:rsidR="0080139B" w:rsidRPr="00CE3079">
        <w:rPr>
          <w:rFonts w:ascii="Arial" w:hAnsi="Arial" w:cs="Arial"/>
        </w:rPr>
        <w:t xml:space="preserve"> of participants</w:t>
      </w:r>
      <w:r w:rsidR="00B75CD6" w:rsidRPr="00CE3079">
        <w:rPr>
          <w:rFonts w:ascii="Arial" w:hAnsi="Arial" w:cs="Arial"/>
        </w:rPr>
        <w:t>,</w:t>
      </w:r>
      <w:r w:rsidR="00BB1DF7" w:rsidRPr="00CE3079">
        <w:rPr>
          <w:rFonts w:ascii="Arial" w:hAnsi="Arial" w:cs="Arial"/>
        </w:rPr>
        <w:t xml:space="preserve"> </w:t>
      </w:r>
      <w:r w:rsidR="00FF14BC" w:rsidRPr="00CE3079">
        <w:rPr>
          <w:rFonts w:ascii="Arial" w:hAnsi="Arial" w:cs="Arial"/>
        </w:rPr>
        <w:t xml:space="preserve">three </w:t>
      </w:r>
      <w:r w:rsidR="00B75CD6" w:rsidRPr="00CE3079">
        <w:rPr>
          <w:rFonts w:ascii="Arial" w:hAnsi="Arial" w:cs="Arial"/>
        </w:rPr>
        <w:t xml:space="preserve">continuous </w:t>
      </w:r>
      <w:r w:rsidR="00FF14BC" w:rsidRPr="00CE3079">
        <w:rPr>
          <w:rFonts w:ascii="Arial" w:hAnsi="Arial" w:cs="Arial"/>
        </w:rPr>
        <w:t>variables were</w:t>
      </w:r>
      <w:r w:rsidR="00F140F8" w:rsidRPr="00CE3079">
        <w:rPr>
          <w:rFonts w:ascii="Arial" w:hAnsi="Arial" w:cs="Arial"/>
        </w:rPr>
        <w:t xml:space="preserve"> included to</w:t>
      </w:r>
      <w:r w:rsidR="00BB1DF7" w:rsidRPr="00CE3079">
        <w:rPr>
          <w:rFonts w:ascii="Arial" w:hAnsi="Arial" w:cs="Arial"/>
        </w:rPr>
        <w:t xml:space="preserve"> indicate: 1)</w:t>
      </w:r>
      <w:r w:rsidR="00607DF6" w:rsidRPr="00CE3079">
        <w:rPr>
          <w:rFonts w:ascii="Arial" w:hAnsi="Arial" w:cs="Arial"/>
        </w:rPr>
        <w:t xml:space="preserve"> </w:t>
      </w:r>
      <w:r w:rsidR="00FE2637" w:rsidRPr="00CE3079">
        <w:rPr>
          <w:rFonts w:ascii="Arial" w:hAnsi="Arial" w:cs="Arial"/>
        </w:rPr>
        <w:t xml:space="preserve">the total duration of </w:t>
      </w:r>
      <w:r w:rsidR="005E4BD4" w:rsidRPr="00CE3079">
        <w:rPr>
          <w:rFonts w:ascii="Arial" w:hAnsi="Arial" w:cs="Arial"/>
        </w:rPr>
        <w:t>engagement (in months) from their initial involvement with GUI programmes</w:t>
      </w:r>
      <w:r w:rsidR="00BB1DF7" w:rsidRPr="00CE3079">
        <w:rPr>
          <w:rFonts w:ascii="Arial" w:hAnsi="Arial" w:cs="Arial"/>
        </w:rPr>
        <w:t>;</w:t>
      </w:r>
      <w:r w:rsidR="005E4BD4" w:rsidRPr="00CE3079">
        <w:rPr>
          <w:rFonts w:ascii="Arial" w:hAnsi="Arial" w:cs="Arial"/>
        </w:rPr>
        <w:t xml:space="preserve"> </w:t>
      </w:r>
      <w:r w:rsidR="00BB1DF7" w:rsidRPr="00CE3079">
        <w:rPr>
          <w:rFonts w:ascii="Arial" w:hAnsi="Arial" w:cs="Arial"/>
        </w:rPr>
        <w:t>2) how often they visit GUI</w:t>
      </w:r>
      <w:r w:rsidR="00D11E1E" w:rsidRPr="00CE3079">
        <w:rPr>
          <w:rFonts w:ascii="Arial" w:hAnsi="Arial" w:cs="Arial"/>
        </w:rPr>
        <w:t xml:space="preserve"> (</w:t>
      </w:r>
      <w:r w:rsidR="00985373" w:rsidRPr="00CE3079">
        <w:rPr>
          <w:rFonts w:ascii="Arial" w:hAnsi="Arial" w:cs="Arial"/>
        </w:rPr>
        <w:t>number of</w:t>
      </w:r>
      <w:r w:rsidR="00D11E1E" w:rsidRPr="00CE3079">
        <w:rPr>
          <w:rFonts w:ascii="Arial" w:hAnsi="Arial" w:cs="Arial"/>
        </w:rPr>
        <w:t xml:space="preserve"> days</w:t>
      </w:r>
      <w:r w:rsidR="00BB1DF7" w:rsidRPr="00CE3079">
        <w:rPr>
          <w:rFonts w:ascii="Arial" w:hAnsi="Arial" w:cs="Arial"/>
        </w:rPr>
        <w:t xml:space="preserve"> per </w:t>
      </w:r>
      <w:r w:rsidR="00E636A4" w:rsidRPr="00CE3079">
        <w:rPr>
          <w:rFonts w:ascii="Arial" w:hAnsi="Arial" w:cs="Arial"/>
        </w:rPr>
        <w:t>year</w:t>
      </w:r>
      <w:r w:rsidR="00CB0580" w:rsidRPr="00CE3079">
        <w:rPr>
          <w:rFonts w:ascii="Arial" w:hAnsi="Arial" w:cs="Arial"/>
        </w:rPr>
        <w:t>)</w:t>
      </w:r>
      <w:r w:rsidR="00BB1DF7" w:rsidRPr="00CE3079">
        <w:rPr>
          <w:rFonts w:ascii="Arial" w:hAnsi="Arial" w:cs="Arial"/>
        </w:rPr>
        <w:t>;</w:t>
      </w:r>
      <w:r w:rsidR="00985373" w:rsidRPr="00CE3079">
        <w:rPr>
          <w:rFonts w:ascii="Arial" w:hAnsi="Arial" w:cs="Arial"/>
        </w:rPr>
        <w:t xml:space="preserve"> and</w:t>
      </w:r>
      <w:r w:rsidR="00BB1DF7" w:rsidRPr="00CE3079">
        <w:rPr>
          <w:rFonts w:ascii="Arial" w:hAnsi="Arial" w:cs="Arial"/>
        </w:rPr>
        <w:t xml:space="preserve"> 3) how many programmes they</w:t>
      </w:r>
      <w:r w:rsidR="00C135C0" w:rsidRPr="00CE3079">
        <w:rPr>
          <w:rFonts w:ascii="Arial" w:hAnsi="Arial" w:cs="Arial"/>
        </w:rPr>
        <w:t xml:space="preserve"> have</w:t>
      </w:r>
      <w:r w:rsidR="00BB1DF7" w:rsidRPr="00CE3079">
        <w:rPr>
          <w:rFonts w:ascii="Arial" w:hAnsi="Arial" w:cs="Arial"/>
        </w:rPr>
        <w:t xml:space="preserve"> attended. </w:t>
      </w:r>
      <w:r w:rsidR="00360054" w:rsidRPr="00CE3079">
        <w:rPr>
          <w:rFonts w:ascii="Arial" w:hAnsi="Arial" w:cs="Arial"/>
          <w:szCs w:val="24"/>
        </w:rPr>
        <w:t>S</w:t>
      </w:r>
      <w:r w:rsidR="00971F0E" w:rsidRPr="00CE3079">
        <w:rPr>
          <w:rFonts w:ascii="Arial" w:hAnsi="Arial" w:cs="Arial"/>
          <w:szCs w:val="24"/>
        </w:rPr>
        <w:t>ix psychometric scales</w:t>
      </w:r>
      <w:r w:rsidR="00360054" w:rsidRPr="00CE3079">
        <w:rPr>
          <w:rFonts w:ascii="Arial" w:hAnsi="Arial" w:cs="Arial"/>
          <w:szCs w:val="24"/>
        </w:rPr>
        <w:t xml:space="preserve"> were </w:t>
      </w:r>
      <w:ins w:id="29" w:author="Yohei Kato" w:date="2022-02-17T15:55:00Z">
        <w:r w:rsidR="000F4597">
          <w:rPr>
            <w:rFonts w:ascii="Arial" w:hAnsi="Arial" w:cs="Arial"/>
            <w:szCs w:val="24"/>
          </w:rPr>
          <w:t xml:space="preserve">selected based on earlier studies that explored </w:t>
        </w:r>
        <w:r w:rsidR="00BF6465">
          <w:rPr>
            <w:rFonts w:ascii="Arial" w:hAnsi="Arial" w:cs="Arial"/>
            <w:szCs w:val="24"/>
          </w:rPr>
          <w:t xml:space="preserve">the associations </w:t>
        </w:r>
      </w:ins>
      <w:ins w:id="30" w:author="Yohei Kato" w:date="2022-02-17T15:59:00Z">
        <w:r w:rsidR="00737C12">
          <w:rPr>
            <w:rFonts w:ascii="Arial" w:hAnsi="Arial" w:cs="Arial"/>
            <w:szCs w:val="24"/>
          </w:rPr>
          <w:t>between</w:t>
        </w:r>
      </w:ins>
      <w:ins w:id="31" w:author="Yohei Kato" w:date="2022-02-17T15:57:00Z">
        <w:r w:rsidR="004B7AD1">
          <w:rPr>
            <w:rFonts w:ascii="Arial" w:hAnsi="Arial" w:cs="Arial"/>
            <w:szCs w:val="24"/>
          </w:rPr>
          <w:t xml:space="preserve"> </w:t>
        </w:r>
      </w:ins>
      <w:ins w:id="32" w:author="Yohei Kato" w:date="2022-02-17T16:30:00Z">
        <w:r w:rsidR="00B14DD4">
          <w:rPr>
            <w:rFonts w:ascii="Arial" w:hAnsi="Arial" w:cs="Arial"/>
            <w:szCs w:val="24"/>
          </w:rPr>
          <w:t xml:space="preserve">perceived wellbeing, </w:t>
        </w:r>
      </w:ins>
      <w:del w:id="33" w:author="Yohei Kato" w:date="2022-02-17T15:54:00Z">
        <w:r w:rsidR="00360054" w:rsidRPr="00CE3079" w:rsidDel="00DF06F5">
          <w:rPr>
            <w:rFonts w:ascii="Arial" w:hAnsi="Arial" w:cs="Arial"/>
            <w:szCs w:val="24"/>
          </w:rPr>
          <w:delText>also included</w:delText>
        </w:r>
        <w:r w:rsidR="00971F0E" w:rsidRPr="00CE3079" w:rsidDel="00DF06F5">
          <w:rPr>
            <w:rFonts w:ascii="Arial" w:hAnsi="Arial" w:cs="Arial"/>
            <w:szCs w:val="24"/>
          </w:rPr>
          <w:delText xml:space="preserve"> </w:delText>
        </w:r>
        <w:r w:rsidR="00F17AE7" w:rsidRPr="00CE3079" w:rsidDel="00DF06F5">
          <w:rPr>
            <w:rFonts w:ascii="Arial" w:hAnsi="Arial" w:cs="Arial"/>
            <w:szCs w:val="24"/>
          </w:rPr>
          <w:delText>that</w:delText>
        </w:r>
        <w:r w:rsidR="00971F0E" w:rsidRPr="00CE3079" w:rsidDel="00DF06F5">
          <w:rPr>
            <w:rFonts w:ascii="Arial" w:hAnsi="Arial" w:cs="Arial"/>
            <w:szCs w:val="24"/>
          </w:rPr>
          <w:delText xml:space="preserve"> measure</w:delText>
        </w:r>
        <w:r w:rsidR="00360054" w:rsidRPr="00CE3079" w:rsidDel="00DF06F5">
          <w:rPr>
            <w:rFonts w:ascii="Arial" w:hAnsi="Arial" w:cs="Arial"/>
            <w:szCs w:val="24"/>
          </w:rPr>
          <w:delText>d</w:delText>
        </w:r>
        <w:r w:rsidR="00971F0E" w:rsidRPr="00CE3079" w:rsidDel="00DF06F5">
          <w:rPr>
            <w:rFonts w:ascii="Arial" w:hAnsi="Arial" w:cs="Arial"/>
            <w:szCs w:val="24"/>
          </w:rPr>
          <w:delText xml:space="preserve">: </w:delText>
        </w:r>
      </w:del>
      <w:r w:rsidR="00B07F18" w:rsidRPr="00CE3079">
        <w:rPr>
          <w:rFonts w:ascii="Arial" w:hAnsi="Arial" w:cs="Arial"/>
          <w:szCs w:val="24"/>
        </w:rPr>
        <w:t>S</w:t>
      </w:r>
      <w:r w:rsidR="00971F0E" w:rsidRPr="00CE3079">
        <w:rPr>
          <w:rFonts w:ascii="Arial" w:hAnsi="Arial" w:cs="Arial"/>
          <w:szCs w:val="24"/>
        </w:rPr>
        <w:t>ocial cohesion (</w:t>
      </w:r>
      <w:proofErr w:type="spellStart"/>
      <w:r w:rsidR="00971F0E" w:rsidRPr="00CE3079">
        <w:rPr>
          <w:rFonts w:ascii="Arial" w:hAnsi="Arial" w:cs="Arial"/>
          <w:szCs w:val="24"/>
        </w:rPr>
        <w:t>SoCoh</w:t>
      </w:r>
      <w:proofErr w:type="spellEnd"/>
      <w:r w:rsidR="00971F0E" w:rsidRPr="00CE3079">
        <w:rPr>
          <w:rFonts w:ascii="Arial" w:hAnsi="Arial" w:cs="Arial"/>
          <w:szCs w:val="24"/>
        </w:rPr>
        <w:t xml:space="preserve">), </w:t>
      </w:r>
      <w:r w:rsidR="00A81BAA" w:rsidRPr="00CE3079">
        <w:rPr>
          <w:rFonts w:ascii="Arial" w:hAnsi="Arial" w:cs="Arial"/>
          <w:szCs w:val="24"/>
        </w:rPr>
        <w:t>sense of community</w:t>
      </w:r>
      <w:ins w:id="34" w:author="Yohei Kato" w:date="2022-02-17T15:54:00Z">
        <w:r w:rsidR="00556269">
          <w:rPr>
            <w:rFonts w:ascii="Arial" w:hAnsi="Arial" w:cs="Arial"/>
            <w:szCs w:val="24"/>
          </w:rPr>
          <w:t xml:space="preserve"> </w:t>
        </w:r>
      </w:ins>
      <w:ins w:id="35" w:author="Yohei Kato" w:date="2022-02-17T15:55:00Z">
        <w:r w:rsidR="00556269">
          <w:rPr>
            <w:rFonts w:ascii="Arial" w:hAnsi="Arial" w:cs="Arial"/>
            <w:szCs w:val="24"/>
          </w:rPr>
          <w:t>(S</w:t>
        </w:r>
      </w:ins>
      <w:ins w:id="36" w:author="Yohei Kato" w:date="2022-02-17T16:37:00Z">
        <w:r w:rsidR="00043F75">
          <w:rPr>
            <w:rFonts w:ascii="Arial" w:hAnsi="Arial" w:cs="Arial"/>
            <w:szCs w:val="24"/>
          </w:rPr>
          <w:t>o</w:t>
        </w:r>
      </w:ins>
      <w:ins w:id="37" w:author="Yohei Kato" w:date="2022-02-17T15:55:00Z">
        <w:r w:rsidR="00556269">
          <w:rPr>
            <w:rFonts w:ascii="Arial" w:hAnsi="Arial" w:cs="Arial"/>
            <w:szCs w:val="24"/>
          </w:rPr>
          <w:t>C)</w:t>
        </w:r>
      </w:ins>
      <w:r w:rsidR="00A81BAA" w:rsidRPr="00CE3079">
        <w:rPr>
          <w:rFonts w:ascii="Arial" w:hAnsi="Arial" w:cs="Arial"/>
          <w:szCs w:val="24"/>
        </w:rPr>
        <w:t xml:space="preserve">, </w:t>
      </w:r>
      <w:r w:rsidR="00971F0E" w:rsidRPr="00CE3079">
        <w:rPr>
          <w:rFonts w:ascii="Arial" w:hAnsi="Arial" w:cs="Arial"/>
          <w:szCs w:val="24"/>
        </w:rPr>
        <w:t>connectedness to nature (CNS)</w:t>
      </w:r>
      <w:r w:rsidR="00525B6B" w:rsidRPr="00CE3079">
        <w:rPr>
          <w:rFonts w:ascii="Arial" w:hAnsi="Arial" w:cs="Arial"/>
          <w:szCs w:val="24"/>
        </w:rPr>
        <w:t xml:space="preserve">, </w:t>
      </w:r>
      <w:r w:rsidR="00971F0E" w:rsidRPr="00CE3079">
        <w:rPr>
          <w:rFonts w:ascii="Arial" w:hAnsi="Arial" w:cs="Arial"/>
          <w:szCs w:val="24"/>
        </w:rPr>
        <w:t>intrinsic motivation (IMI)</w:t>
      </w:r>
      <w:r w:rsidR="00971F0E" w:rsidRPr="00CE3079">
        <w:rPr>
          <w:rFonts w:ascii="Arial" w:eastAsia="Times New Roman" w:hAnsi="Arial" w:cs="Arial"/>
          <w:szCs w:val="24"/>
          <w:lang w:val="en-US" w:eastAsia="ja-JP"/>
        </w:rPr>
        <w:t xml:space="preserve">, </w:t>
      </w:r>
      <w:r w:rsidR="00971F0E" w:rsidRPr="00CE3079">
        <w:rPr>
          <w:rFonts w:ascii="Arial" w:hAnsi="Arial" w:cs="Arial"/>
          <w:szCs w:val="24"/>
        </w:rPr>
        <w:t xml:space="preserve">self-esteem </w:t>
      </w:r>
      <w:del w:id="38" w:author="Yohei Kato" w:date="2022-02-17T15:59:00Z">
        <w:r w:rsidR="00971F0E" w:rsidRPr="00CE3079" w:rsidDel="00737C12">
          <w:rPr>
            <w:rFonts w:ascii="Arial" w:hAnsi="Arial" w:cs="Arial"/>
            <w:szCs w:val="24"/>
          </w:rPr>
          <w:delText xml:space="preserve">scale </w:delText>
        </w:r>
      </w:del>
      <w:r w:rsidR="00971F0E" w:rsidRPr="00CE3079">
        <w:rPr>
          <w:rFonts w:ascii="Arial" w:hAnsi="Arial" w:cs="Arial"/>
          <w:szCs w:val="24"/>
        </w:rPr>
        <w:t>(Self-Est), and self-efficacy (Self-Eff)</w:t>
      </w:r>
      <w:r w:rsidR="00556660" w:rsidRPr="00CE3079">
        <w:rPr>
          <w:rFonts w:ascii="Arial" w:hAnsi="Arial" w:cs="Arial"/>
          <w:szCs w:val="24"/>
        </w:rPr>
        <w:t xml:space="preserve"> (</w:t>
      </w:r>
      <w:r w:rsidR="00C135C0" w:rsidRPr="00CE3079">
        <w:rPr>
          <w:rFonts w:ascii="Arial" w:hAnsi="Arial" w:cs="Arial"/>
          <w:szCs w:val="24"/>
        </w:rPr>
        <w:t>T</w:t>
      </w:r>
      <w:r w:rsidR="00556660" w:rsidRPr="00CE3079">
        <w:rPr>
          <w:rFonts w:ascii="Arial" w:hAnsi="Arial" w:cs="Arial"/>
          <w:szCs w:val="24"/>
        </w:rPr>
        <w:t>able 2)</w:t>
      </w:r>
      <w:r w:rsidR="00971F0E" w:rsidRPr="00CE3079">
        <w:rPr>
          <w:rFonts w:ascii="Arial" w:hAnsi="Arial" w:cs="Arial"/>
          <w:i/>
          <w:iCs/>
          <w:szCs w:val="24"/>
        </w:rPr>
        <w:t xml:space="preserve">. </w:t>
      </w:r>
      <w:r w:rsidR="004C235B" w:rsidRPr="00CE3079">
        <w:rPr>
          <w:rFonts w:ascii="Arial" w:hAnsi="Arial" w:cs="Arial"/>
          <w:szCs w:val="24"/>
        </w:rPr>
        <w:t>T</w:t>
      </w:r>
      <w:r w:rsidR="009845DF" w:rsidRPr="00CE3079">
        <w:rPr>
          <w:rFonts w:ascii="Arial" w:hAnsi="Arial" w:cs="Arial"/>
          <w:szCs w:val="24"/>
        </w:rPr>
        <w:t>he</w:t>
      </w:r>
      <w:r w:rsidR="004C235B" w:rsidRPr="00CE3079">
        <w:rPr>
          <w:rFonts w:ascii="Arial" w:hAnsi="Arial" w:cs="Arial"/>
          <w:szCs w:val="24"/>
        </w:rPr>
        <w:t xml:space="preserve"> six psychometric</w:t>
      </w:r>
      <w:r w:rsidR="009845DF" w:rsidRPr="00CE3079">
        <w:rPr>
          <w:rFonts w:ascii="Arial" w:hAnsi="Arial" w:cs="Arial"/>
          <w:szCs w:val="24"/>
        </w:rPr>
        <w:t xml:space="preserve"> scales reported </w:t>
      </w:r>
      <w:r w:rsidR="00171C96" w:rsidRPr="00CE3079">
        <w:rPr>
          <w:rFonts w:ascii="Arial" w:hAnsi="Arial" w:cs="Arial"/>
          <w:szCs w:val="24"/>
        </w:rPr>
        <w:t xml:space="preserve">a Cronbach’s alpha </w:t>
      </w:r>
      <w:r w:rsidR="00643792" w:rsidRPr="00CE3079">
        <w:rPr>
          <w:rFonts w:ascii="Arial" w:hAnsi="Arial" w:cs="Arial"/>
          <w:szCs w:val="24"/>
        </w:rPr>
        <w:t>above 0.</w:t>
      </w:r>
      <w:r w:rsidR="00C27A1E" w:rsidRPr="00CE3079">
        <w:rPr>
          <w:rFonts w:ascii="Arial" w:hAnsi="Arial" w:cs="Arial"/>
          <w:szCs w:val="24"/>
        </w:rPr>
        <w:t>8</w:t>
      </w:r>
      <w:r w:rsidR="00643792" w:rsidRPr="00CE3079">
        <w:rPr>
          <w:rFonts w:ascii="Arial" w:hAnsi="Arial" w:cs="Arial"/>
          <w:szCs w:val="24"/>
        </w:rPr>
        <w:t>0</w:t>
      </w:r>
      <w:r w:rsidR="00AF1665" w:rsidRPr="00CE3079">
        <w:rPr>
          <w:rFonts w:ascii="Arial" w:hAnsi="Arial" w:cs="Arial"/>
          <w:szCs w:val="24"/>
        </w:rPr>
        <w:t>,</w:t>
      </w:r>
      <w:r w:rsidR="00643792" w:rsidRPr="00CE3079">
        <w:rPr>
          <w:rFonts w:ascii="Arial" w:hAnsi="Arial" w:cs="Arial"/>
          <w:szCs w:val="24"/>
        </w:rPr>
        <w:t xml:space="preserve"> indicating </w:t>
      </w:r>
      <w:r w:rsidR="00C27A1E" w:rsidRPr="00CE3079">
        <w:rPr>
          <w:rFonts w:ascii="Arial" w:hAnsi="Arial" w:cs="Arial"/>
          <w:szCs w:val="24"/>
        </w:rPr>
        <w:t xml:space="preserve">good </w:t>
      </w:r>
      <w:r w:rsidR="00743244" w:rsidRPr="00CE3079">
        <w:rPr>
          <w:rFonts w:ascii="Arial" w:hAnsi="Arial" w:cs="Arial"/>
          <w:szCs w:val="24"/>
        </w:rPr>
        <w:lastRenderedPageBreak/>
        <w:t xml:space="preserve">internal reliability. </w:t>
      </w:r>
      <w:r w:rsidR="0078220E" w:rsidRPr="00CE3079">
        <w:rPr>
          <w:rFonts w:ascii="Arial" w:hAnsi="Arial" w:cs="Arial"/>
          <w:szCs w:val="24"/>
        </w:rPr>
        <w:t xml:space="preserve">The responses were given </w:t>
      </w:r>
      <w:r w:rsidR="004C235B" w:rsidRPr="00CE3079">
        <w:rPr>
          <w:rFonts w:ascii="Arial" w:hAnsi="Arial" w:cs="Arial"/>
          <w:szCs w:val="24"/>
        </w:rPr>
        <w:t>o</w:t>
      </w:r>
      <w:r w:rsidR="0078220E" w:rsidRPr="00CE3079">
        <w:rPr>
          <w:rFonts w:ascii="Arial" w:hAnsi="Arial" w:cs="Arial"/>
          <w:szCs w:val="24"/>
        </w:rPr>
        <w:t>n a</w:t>
      </w:r>
      <w:r w:rsidR="00BB1DF7" w:rsidRPr="00CE3079">
        <w:rPr>
          <w:rFonts w:ascii="Arial" w:hAnsi="Arial" w:cs="Arial"/>
        </w:rPr>
        <w:t xml:space="preserve"> 7-point Likert scale that contained labels organised in ascending order from strongly disagree to strongly agree</w:t>
      </w:r>
      <w:r w:rsidR="00BE117C" w:rsidRPr="00CE3079">
        <w:rPr>
          <w:rFonts w:ascii="Arial" w:hAnsi="Arial" w:cs="Arial"/>
        </w:rPr>
        <w:t xml:space="preserve">. </w:t>
      </w:r>
    </w:p>
    <w:p w14:paraId="231C2C1F" w14:textId="7FDC092C" w:rsidR="00E4267C" w:rsidRPr="00CE3079" w:rsidRDefault="00AE4FCE" w:rsidP="00985EF2">
      <w:pPr>
        <w:pStyle w:val="NoSpacing"/>
        <w:rPr>
          <w:rFonts w:cs="Arial"/>
          <w:sz w:val="24"/>
          <w:szCs w:val="24"/>
        </w:rPr>
      </w:pPr>
      <w:r w:rsidRPr="00CE3079">
        <w:rPr>
          <w:rFonts w:cs="Arial"/>
        </w:rPr>
        <w:t xml:space="preserve"> </w:t>
      </w:r>
      <w:r w:rsidR="00E4267C" w:rsidRPr="00CE3079">
        <w:rPr>
          <w:rFonts w:cs="Arial"/>
          <w:b/>
          <w:bCs/>
          <w:sz w:val="24"/>
          <w:szCs w:val="24"/>
        </w:rPr>
        <w:t xml:space="preserve">Table </w:t>
      </w:r>
      <w:r w:rsidR="00E4267C" w:rsidRPr="00CE3079">
        <w:rPr>
          <w:rFonts w:cs="Arial"/>
          <w:b/>
          <w:bCs/>
          <w:sz w:val="24"/>
          <w:szCs w:val="24"/>
        </w:rPr>
        <w:fldChar w:fldCharType="begin"/>
      </w:r>
      <w:r w:rsidR="00E4267C" w:rsidRPr="00CE3079">
        <w:rPr>
          <w:rFonts w:cs="Arial"/>
          <w:b/>
          <w:bCs/>
          <w:sz w:val="24"/>
          <w:szCs w:val="24"/>
        </w:rPr>
        <w:instrText xml:space="preserve"> SEQ Table \* ARABIC </w:instrText>
      </w:r>
      <w:r w:rsidR="00E4267C" w:rsidRPr="00CE3079">
        <w:rPr>
          <w:rFonts w:cs="Arial"/>
          <w:b/>
          <w:bCs/>
          <w:sz w:val="24"/>
          <w:szCs w:val="24"/>
        </w:rPr>
        <w:fldChar w:fldCharType="separate"/>
      </w:r>
      <w:r w:rsidR="00E02FE8">
        <w:rPr>
          <w:rFonts w:cs="Arial"/>
          <w:b/>
          <w:bCs/>
          <w:noProof/>
          <w:sz w:val="24"/>
          <w:szCs w:val="24"/>
        </w:rPr>
        <w:t>3</w:t>
      </w:r>
      <w:r w:rsidR="00E4267C" w:rsidRPr="00CE3079">
        <w:rPr>
          <w:rFonts w:cs="Arial"/>
          <w:b/>
          <w:bCs/>
          <w:sz w:val="24"/>
          <w:szCs w:val="24"/>
        </w:rPr>
        <w:fldChar w:fldCharType="end"/>
      </w:r>
      <w:r w:rsidR="00E4267C" w:rsidRPr="00CE3079">
        <w:rPr>
          <w:rFonts w:cs="Arial"/>
          <w:sz w:val="24"/>
          <w:szCs w:val="24"/>
        </w:rPr>
        <w:t xml:space="preserve">. </w:t>
      </w:r>
      <w:r w:rsidR="002369B2" w:rsidRPr="00CE3079">
        <w:rPr>
          <w:rFonts w:cs="Arial"/>
          <w:sz w:val="24"/>
          <w:szCs w:val="24"/>
        </w:rPr>
        <w:t>Psychometric scales included in the survey</w:t>
      </w:r>
      <w:r w:rsidR="002F052B" w:rsidRPr="00CE3079">
        <w:rPr>
          <w:rFonts w:cs="Arial"/>
          <w:sz w:val="24"/>
          <w:szCs w:val="24"/>
        </w:rPr>
        <w:t>.</w:t>
      </w:r>
    </w:p>
    <w:tbl>
      <w:tblPr>
        <w:tblStyle w:val="ListTable7ColourfulAccent3"/>
        <w:tblW w:w="9214" w:type="dxa"/>
        <w:tblLook w:val="04A0" w:firstRow="1" w:lastRow="0" w:firstColumn="1" w:lastColumn="0" w:noHBand="0" w:noVBand="1"/>
      </w:tblPr>
      <w:tblGrid>
        <w:gridCol w:w="3261"/>
        <w:gridCol w:w="2749"/>
        <w:gridCol w:w="3204"/>
      </w:tblGrid>
      <w:tr w:rsidR="00400112" w:rsidRPr="00CE3079" w14:paraId="1519B02E" w14:textId="77777777" w:rsidTr="0078067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261" w:type="dxa"/>
            <w:tcBorders>
              <w:top w:val="single" w:sz="4" w:space="0" w:color="808080" w:themeColor="background1" w:themeShade="80"/>
              <w:right w:val="single" w:sz="4" w:space="0" w:color="auto"/>
            </w:tcBorders>
            <w:shd w:val="clear" w:color="auto" w:fill="auto"/>
            <w:vAlign w:val="center"/>
          </w:tcPr>
          <w:p w14:paraId="3D60635E" w14:textId="67BB3B68" w:rsidR="003E7FAA" w:rsidRPr="00CE3079" w:rsidRDefault="00380662" w:rsidP="00400112">
            <w:pPr>
              <w:pStyle w:val="NoSpacing"/>
              <w:rPr>
                <w:rFonts w:cs="Arial"/>
                <w:b/>
                <w:bCs/>
                <w:color w:val="auto"/>
                <w:sz w:val="22"/>
                <w:lang w:val="en-US" w:eastAsia="ja-JP"/>
              </w:rPr>
            </w:pPr>
            <w:r w:rsidRPr="00CE3079">
              <w:rPr>
                <w:rFonts w:cs="Arial"/>
                <w:b/>
                <w:bCs/>
                <w:color w:val="auto"/>
                <w:sz w:val="22"/>
                <w:lang w:val="en-US" w:eastAsia="ja-JP"/>
              </w:rPr>
              <w:t>Scale</w:t>
            </w:r>
          </w:p>
        </w:tc>
        <w:tc>
          <w:tcPr>
            <w:tcW w:w="2749" w:type="dxa"/>
            <w:tcBorders>
              <w:top w:val="single" w:sz="4" w:space="0" w:color="808080" w:themeColor="background1" w:themeShade="80"/>
              <w:left w:val="single" w:sz="4" w:space="0" w:color="auto"/>
              <w:right w:val="single" w:sz="4" w:space="0" w:color="auto"/>
            </w:tcBorders>
            <w:shd w:val="clear" w:color="auto" w:fill="auto"/>
            <w:vAlign w:val="center"/>
          </w:tcPr>
          <w:p w14:paraId="35D0EB56" w14:textId="045DB4DE" w:rsidR="003E7FAA" w:rsidRPr="00CE3079" w:rsidRDefault="00E4267C" w:rsidP="00400112">
            <w:pPr>
              <w:pStyle w:val="NoSpacing"/>
              <w:cnfStyle w:val="100000000000" w:firstRow="1" w:lastRow="0" w:firstColumn="0" w:lastColumn="0" w:oddVBand="0" w:evenVBand="0" w:oddHBand="0" w:evenHBand="0" w:firstRowFirstColumn="0" w:firstRowLastColumn="0" w:lastRowFirstColumn="0" w:lastRowLastColumn="0"/>
              <w:rPr>
                <w:rFonts w:cs="Arial"/>
                <w:b/>
                <w:bCs/>
                <w:color w:val="auto"/>
                <w:sz w:val="22"/>
                <w:lang w:val="en-US" w:eastAsia="ja-JP"/>
              </w:rPr>
            </w:pPr>
            <w:r w:rsidRPr="00CE3079">
              <w:rPr>
                <w:rFonts w:cs="Arial"/>
                <w:b/>
                <w:bCs/>
                <w:color w:val="auto"/>
                <w:sz w:val="22"/>
                <w:lang w:val="en-US" w:eastAsia="ja-JP"/>
              </w:rPr>
              <w:t>Author(s)</w:t>
            </w:r>
          </w:p>
        </w:tc>
        <w:tc>
          <w:tcPr>
            <w:tcW w:w="3204" w:type="dxa"/>
            <w:tcBorders>
              <w:top w:val="single" w:sz="4" w:space="0" w:color="808080" w:themeColor="background1" w:themeShade="80"/>
              <w:left w:val="single" w:sz="4" w:space="0" w:color="auto"/>
            </w:tcBorders>
            <w:shd w:val="clear" w:color="auto" w:fill="auto"/>
            <w:vAlign w:val="center"/>
          </w:tcPr>
          <w:p w14:paraId="2AE10215" w14:textId="2E90FA90" w:rsidR="003E7FAA" w:rsidRPr="00CE3079" w:rsidRDefault="00E4267C" w:rsidP="00400112">
            <w:pPr>
              <w:pStyle w:val="NoSpacing"/>
              <w:cnfStyle w:val="100000000000" w:firstRow="1" w:lastRow="0" w:firstColumn="0" w:lastColumn="0" w:oddVBand="0" w:evenVBand="0" w:oddHBand="0" w:evenHBand="0" w:firstRowFirstColumn="0" w:firstRowLastColumn="0" w:lastRowFirstColumn="0" w:lastRowLastColumn="0"/>
              <w:rPr>
                <w:rFonts w:cs="Arial"/>
                <w:b/>
                <w:bCs/>
                <w:color w:val="auto"/>
                <w:sz w:val="22"/>
                <w:lang w:val="en-US" w:eastAsia="ja-JP"/>
              </w:rPr>
            </w:pPr>
            <w:commentRangeStart w:id="39"/>
            <w:r w:rsidRPr="00CE3079">
              <w:rPr>
                <w:rFonts w:cs="Arial"/>
                <w:b/>
                <w:bCs/>
                <w:color w:val="auto"/>
                <w:sz w:val="22"/>
                <w:lang w:val="en-US" w:eastAsia="ja-JP"/>
              </w:rPr>
              <w:t>Statement sample</w:t>
            </w:r>
            <w:commentRangeEnd w:id="39"/>
            <w:r w:rsidR="0069159C">
              <w:rPr>
                <w:rStyle w:val="CommentReference"/>
                <w:rFonts w:ascii="Gill Sans MT" w:eastAsia="MS Mincho" w:hAnsi="Gill Sans MT" w:cstheme="minorBidi"/>
                <w:i w:val="0"/>
                <w:iCs w:val="0"/>
                <w:color w:val="auto"/>
              </w:rPr>
              <w:commentReference w:id="39"/>
            </w:r>
          </w:p>
        </w:tc>
      </w:tr>
      <w:tr w:rsidR="00400112" w:rsidRPr="00CE3079" w14:paraId="290BAFEA" w14:textId="77777777" w:rsidTr="004C23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61" w:type="dxa"/>
            <w:tcBorders>
              <w:bottom w:val="single" w:sz="4" w:space="0" w:color="808080" w:themeColor="background1" w:themeShade="80"/>
            </w:tcBorders>
            <w:shd w:val="clear" w:color="auto" w:fill="auto"/>
            <w:vAlign w:val="center"/>
          </w:tcPr>
          <w:p w14:paraId="1588924E" w14:textId="69D9558C" w:rsidR="003E7FAA" w:rsidRPr="00CE3079" w:rsidRDefault="00E4267C" w:rsidP="00400112">
            <w:pPr>
              <w:pStyle w:val="NoSpacing"/>
              <w:rPr>
                <w:rFonts w:cs="Arial"/>
                <w:i w:val="0"/>
                <w:iCs w:val="0"/>
                <w:color w:val="auto"/>
                <w:sz w:val="22"/>
                <w:lang w:val="en-US" w:eastAsia="ja-JP"/>
              </w:rPr>
            </w:pPr>
            <w:r w:rsidRPr="00CE3079">
              <w:rPr>
                <w:rFonts w:cs="Arial"/>
                <w:i w:val="0"/>
                <w:iCs w:val="0"/>
                <w:color w:val="auto"/>
                <w:sz w:val="22"/>
              </w:rPr>
              <w:t>S</w:t>
            </w:r>
            <w:r w:rsidR="00380662" w:rsidRPr="00CE3079">
              <w:rPr>
                <w:rFonts w:cs="Arial"/>
                <w:i w:val="0"/>
                <w:iCs w:val="0"/>
                <w:color w:val="auto"/>
                <w:sz w:val="22"/>
              </w:rPr>
              <w:t xml:space="preserve">ocial cohesion </w:t>
            </w:r>
          </w:p>
        </w:tc>
        <w:tc>
          <w:tcPr>
            <w:tcW w:w="2749" w:type="dxa"/>
            <w:tcBorders>
              <w:bottom w:val="single" w:sz="4" w:space="0" w:color="808080" w:themeColor="background1" w:themeShade="80"/>
              <w:right w:val="single" w:sz="4" w:space="0" w:color="808080" w:themeColor="background1" w:themeShade="80"/>
            </w:tcBorders>
            <w:shd w:val="clear" w:color="auto" w:fill="auto"/>
            <w:vAlign w:val="center"/>
          </w:tcPr>
          <w:p w14:paraId="336179A7" w14:textId="6BEDEC0C" w:rsidR="003E7FAA" w:rsidRPr="00CE3079" w:rsidRDefault="00380662" w:rsidP="00400112">
            <w:pPr>
              <w:pStyle w:val="NoSpacing"/>
              <w:cnfStyle w:val="000000100000" w:firstRow="0" w:lastRow="0" w:firstColumn="0" w:lastColumn="0" w:oddVBand="0" w:evenVBand="0" w:oddHBand="1" w:evenHBand="0" w:firstRowFirstColumn="0" w:firstRowLastColumn="0" w:lastRowFirstColumn="0" w:lastRowLastColumn="0"/>
              <w:rPr>
                <w:rFonts w:cs="Arial"/>
                <w:color w:val="auto"/>
                <w:lang w:val="en-US" w:eastAsia="ja-JP"/>
              </w:rPr>
            </w:pPr>
            <w:r w:rsidRPr="00CE3079">
              <w:rPr>
                <w:rFonts w:cs="Arial"/>
                <w:color w:val="auto"/>
                <w:lang w:val="en-US" w:eastAsia="ja-JP"/>
              </w:rPr>
              <w:t>Forrest &amp; Kearns, 2001; Sampson et al., 1997</w:t>
            </w:r>
          </w:p>
        </w:tc>
        <w:tc>
          <w:tcPr>
            <w:tcW w:w="3204" w:type="dxa"/>
            <w:tcBorders>
              <w:left w:val="single" w:sz="4" w:space="0" w:color="808080" w:themeColor="background1" w:themeShade="80"/>
              <w:bottom w:val="single" w:sz="4" w:space="0" w:color="808080" w:themeColor="background1" w:themeShade="80"/>
            </w:tcBorders>
            <w:shd w:val="clear" w:color="auto" w:fill="auto"/>
            <w:vAlign w:val="center"/>
          </w:tcPr>
          <w:p w14:paraId="3D84C1CD" w14:textId="400F6B60" w:rsidR="003E7FAA" w:rsidRPr="00CE3079" w:rsidRDefault="00380662" w:rsidP="00400112">
            <w:pPr>
              <w:pStyle w:val="NoSpacing"/>
              <w:cnfStyle w:val="000000100000" w:firstRow="0" w:lastRow="0" w:firstColumn="0" w:lastColumn="0" w:oddVBand="0" w:evenVBand="0" w:oddHBand="1" w:evenHBand="0" w:firstRowFirstColumn="0" w:firstRowLastColumn="0" w:lastRowFirstColumn="0" w:lastRowLastColumn="0"/>
              <w:rPr>
                <w:rFonts w:cs="Arial"/>
                <w:color w:val="auto"/>
                <w:lang w:val="en-US" w:eastAsia="ja-JP"/>
              </w:rPr>
            </w:pPr>
            <w:r w:rsidRPr="00CE3079">
              <w:rPr>
                <w:rFonts w:cs="Arial"/>
                <w:i/>
                <w:iCs/>
                <w:color w:val="auto"/>
              </w:rPr>
              <w:t>“People around here are willing to help the members of GUI community”</w:t>
            </w:r>
          </w:p>
        </w:tc>
      </w:tr>
      <w:tr w:rsidR="00400112" w:rsidRPr="00CE3079" w14:paraId="1D6E59F7" w14:textId="77777777" w:rsidTr="004C235B">
        <w:tc>
          <w:tcPr>
            <w:cnfStyle w:val="001000000000" w:firstRow="0" w:lastRow="0" w:firstColumn="1" w:lastColumn="0" w:oddVBand="0" w:evenVBand="0" w:oddHBand="0" w:evenHBand="0" w:firstRowFirstColumn="0" w:firstRowLastColumn="0" w:lastRowFirstColumn="0" w:lastRowLastColumn="0"/>
            <w:tcW w:w="3261" w:type="dxa"/>
            <w:tcBorders>
              <w:top w:val="single" w:sz="4" w:space="0" w:color="808080" w:themeColor="background1" w:themeShade="80"/>
              <w:bottom w:val="single" w:sz="4" w:space="0" w:color="808080" w:themeColor="background1" w:themeShade="80"/>
            </w:tcBorders>
            <w:shd w:val="clear" w:color="auto" w:fill="auto"/>
            <w:vAlign w:val="center"/>
          </w:tcPr>
          <w:p w14:paraId="406860B3" w14:textId="56FC3F9A" w:rsidR="003E7FAA" w:rsidRPr="00CE3079" w:rsidRDefault="00E4267C" w:rsidP="00400112">
            <w:pPr>
              <w:pStyle w:val="NoSpacing"/>
              <w:rPr>
                <w:rFonts w:cs="Arial"/>
                <w:i w:val="0"/>
                <w:iCs w:val="0"/>
                <w:color w:val="auto"/>
                <w:sz w:val="22"/>
                <w:lang w:val="en-US" w:eastAsia="ja-JP"/>
              </w:rPr>
            </w:pPr>
            <w:r w:rsidRPr="00CE3079">
              <w:rPr>
                <w:rFonts w:cs="Arial"/>
                <w:i w:val="0"/>
                <w:iCs w:val="0"/>
                <w:color w:val="auto"/>
                <w:sz w:val="22"/>
              </w:rPr>
              <w:t>S</w:t>
            </w:r>
            <w:r w:rsidR="00380662" w:rsidRPr="00CE3079">
              <w:rPr>
                <w:rFonts w:cs="Arial"/>
                <w:i w:val="0"/>
                <w:iCs w:val="0"/>
                <w:color w:val="auto"/>
                <w:sz w:val="22"/>
              </w:rPr>
              <w:t xml:space="preserve">ense of community </w:t>
            </w:r>
          </w:p>
        </w:tc>
        <w:tc>
          <w:tcPr>
            <w:tcW w:w="2749" w:type="dxa"/>
            <w:tcBorders>
              <w:top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auto"/>
            <w:vAlign w:val="center"/>
          </w:tcPr>
          <w:p w14:paraId="7F5291CF" w14:textId="066A43D4" w:rsidR="003E7FAA" w:rsidRPr="00CE3079" w:rsidRDefault="00380662" w:rsidP="00400112">
            <w:pPr>
              <w:pStyle w:val="NoSpacing"/>
              <w:cnfStyle w:val="000000000000" w:firstRow="0" w:lastRow="0" w:firstColumn="0" w:lastColumn="0" w:oddVBand="0" w:evenVBand="0" w:oddHBand="0" w:evenHBand="0" w:firstRowFirstColumn="0" w:firstRowLastColumn="0" w:lastRowFirstColumn="0" w:lastRowLastColumn="0"/>
              <w:rPr>
                <w:rFonts w:cs="Arial"/>
                <w:color w:val="auto"/>
                <w:lang w:val="en-US" w:eastAsia="ja-JP"/>
              </w:rPr>
            </w:pPr>
            <w:r w:rsidRPr="00CE3079">
              <w:rPr>
                <w:rFonts w:cs="Arial"/>
                <w:color w:val="auto"/>
                <w:lang w:val="en-US" w:eastAsia="ja-JP"/>
              </w:rPr>
              <w:t>McMillan and Chavis, 1986</w:t>
            </w:r>
          </w:p>
        </w:tc>
        <w:tc>
          <w:tcPr>
            <w:tcW w:w="3204" w:type="dxa"/>
            <w:tcBorders>
              <w:top w:val="single" w:sz="4" w:space="0" w:color="808080" w:themeColor="background1" w:themeShade="80"/>
              <w:left w:val="single" w:sz="4" w:space="0" w:color="808080" w:themeColor="background1" w:themeShade="80"/>
              <w:bottom w:val="single" w:sz="4" w:space="0" w:color="808080" w:themeColor="background1" w:themeShade="80"/>
            </w:tcBorders>
            <w:shd w:val="clear" w:color="auto" w:fill="auto"/>
            <w:vAlign w:val="center"/>
          </w:tcPr>
          <w:p w14:paraId="1DB0A9CA" w14:textId="34FFB177" w:rsidR="003E7FAA" w:rsidRPr="00CE3079" w:rsidRDefault="00380662" w:rsidP="00400112">
            <w:pPr>
              <w:pStyle w:val="NoSpacing"/>
              <w:cnfStyle w:val="000000000000" w:firstRow="0" w:lastRow="0" w:firstColumn="0" w:lastColumn="0" w:oddVBand="0" w:evenVBand="0" w:oddHBand="0" w:evenHBand="0" w:firstRowFirstColumn="0" w:firstRowLastColumn="0" w:lastRowFirstColumn="0" w:lastRowLastColumn="0"/>
              <w:rPr>
                <w:rFonts w:cs="Arial"/>
                <w:color w:val="auto"/>
                <w:lang w:val="en-US" w:eastAsia="ja-JP"/>
              </w:rPr>
            </w:pPr>
            <w:r w:rsidRPr="00CE3079">
              <w:rPr>
                <w:rFonts w:cs="Arial"/>
                <w:color w:val="auto"/>
              </w:rPr>
              <w:t>“</w:t>
            </w:r>
            <w:r w:rsidRPr="00CE3079">
              <w:rPr>
                <w:rFonts w:cs="Arial"/>
                <w:i/>
                <w:iCs/>
                <w:color w:val="auto"/>
              </w:rPr>
              <w:t>This community helps me fulfil my needs”</w:t>
            </w:r>
          </w:p>
        </w:tc>
      </w:tr>
      <w:tr w:rsidR="00400112" w:rsidRPr="00CE3079" w14:paraId="0006B420" w14:textId="77777777" w:rsidTr="004C23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61" w:type="dxa"/>
            <w:tcBorders>
              <w:top w:val="single" w:sz="4" w:space="0" w:color="808080" w:themeColor="background1" w:themeShade="80"/>
              <w:bottom w:val="single" w:sz="4" w:space="0" w:color="808080" w:themeColor="background1" w:themeShade="80"/>
            </w:tcBorders>
            <w:shd w:val="clear" w:color="auto" w:fill="auto"/>
            <w:vAlign w:val="center"/>
          </w:tcPr>
          <w:p w14:paraId="2D7E1952" w14:textId="0824DD2D" w:rsidR="003E7FAA" w:rsidRPr="00CE3079" w:rsidRDefault="00E4267C" w:rsidP="00400112">
            <w:pPr>
              <w:pStyle w:val="NoSpacing"/>
              <w:rPr>
                <w:rFonts w:cs="Arial"/>
                <w:i w:val="0"/>
                <w:iCs w:val="0"/>
                <w:color w:val="auto"/>
                <w:sz w:val="22"/>
                <w:lang w:val="en-US" w:eastAsia="ja-JP"/>
              </w:rPr>
            </w:pPr>
            <w:r w:rsidRPr="00CE3079">
              <w:rPr>
                <w:rFonts w:cs="Arial"/>
                <w:i w:val="0"/>
                <w:iCs w:val="0"/>
                <w:color w:val="auto"/>
                <w:sz w:val="22"/>
              </w:rPr>
              <w:t>C</w:t>
            </w:r>
            <w:r w:rsidR="00380662" w:rsidRPr="00CE3079">
              <w:rPr>
                <w:rFonts w:cs="Arial"/>
                <w:i w:val="0"/>
                <w:iCs w:val="0"/>
                <w:color w:val="auto"/>
                <w:sz w:val="22"/>
              </w:rPr>
              <w:t xml:space="preserve">onnectedness to nature </w:t>
            </w:r>
          </w:p>
        </w:tc>
        <w:tc>
          <w:tcPr>
            <w:tcW w:w="2749" w:type="dxa"/>
            <w:tcBorders>
              <w:top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auto"/>
            <w:vAlign w:val="center"/>
          </w:tcPr>
          <w:p w14:paraId="599E284B" w14:textId="54AE3B3C" w:rsidR="003E7FAA" w:rsidRPr="00CE3079" w:rsidRDefault="00380662" w:rsidP="00400112">
            <w:pPr>
              <w:pStyle w:val="NoSpacing"/>
              <w:cnfStyle w:val="000000100000" w:firstRow="0" w:lastRow="0" w:firstColumn="0" w:lastColumn="0" w:oddVBand="0" w:evenVBand="0" w:oddHBand="1" w:evenHBand="0" w:firstRowFirstColumn="0" w:firstRowLastColumn="0" w:lastRowFirstColumn="0" w:lastRowLastColumn="0"/>
              <w:rPr>
                <w:rFonts w:cs="Arial"/>
                <w:color w:val="auto"/>
                <w:lang w:val="en-US" w:eastAsia="ja-JP"/>
              </w:rPr>
            </w:pPr>
            <w:r w:rsidRPr="00CE3079">
              <w:rPr>
                <w:rFonts w:cs="Arial"/>
                <w:color w:val="auto"/>
              </w:rPr>
              <w:t>Mayer and Frantz, 2004</w:t>
            </w:r>
          </w:p>
        </w:tc>
        <w:tc>
          <w:tcPr>
            <w:tcW w:w="3204" w:type="dxa"/>
            <w:tcBorders>
              <w:top w:val="single" w:sz="4" w:space="0" w:color="808080" w:themeColor="background1" w:themeShade="80"/>
              <w:left w:val="single" w:sz="4" w:space="0" w:color="808080" w:themeColor="background1" w:themeShade="80"/>
              <w:bottom w:val="single" w:sz="4" w:space="0" w:color="808080" w:themeColor="background1" w:themeShade="80"/>
            </w:tcBorders>
            <w:shd w:val="clear" w:color="auto" w:fill="auto"/>
            <w:vAlign w:val="center"/>
          </w:tcPr>
          <w:p w14:paraId="237CA65B" w14:textId="5049A780" w:rsidR="003E7FAA" w:rsidRPr="00CE3079" w:rsidRDefault="00380662" w:rsidP="00400112">
            <w:pPr>
              <w:pStyle w:val="NoSpacing"/>
              <w:cnfStyle w:val="000000100000" w:firstRow="0" w:lastRow="0" w:firstColumn="0" w:lastColumn="0" w:oddVBand="0" w:evenVBand="0" w:oddHBand="1" w:evenHBand="0" w:firstRowFirstColumn="0" w:firstRowLastColumn="0" w:lastRowFirstColumn="0" w:lastRowLastColumn="0"/>
              <w:rPr>
                <w:rFonts w:cs="Arial"/>
                <w:color w:val="auto"/>
                <w:lang w:val="en-US" w:eastAsia="ja-JP"/>
              </w:rPr>
            </w:pPr>
            <w:r w:rsidRPr="00CE3079">
              <w:rPr>
                <w:rFonts w:cs="Arial"/>
                <w:i/>
                <w:iCs/>
                <w:color w:val="auto"/>
              </w:rPr>
              <w:t>“I often feel a sense of oneness with the natural world around me”</w:t>
            </w:r>
          </w:p>
        </w:tc>
      </w:tr>
      <w:tr w:rsidR="00400112" w:rsidRPr="00CE3079" w14:paraId="644DE6C2" w14:textId="77777777" w:rsidTr="004C235B">
        <w:tc>
          <w:tcPr>
            <w:cnfStyle w:val="001000000000" w:firstRow="0" w:lastRow="0" w:firstColumn="1" w:lastColumn="0" w:oddVBand="0" w:evenVBand="0" w:oddHBand="0" w:evenHBand="0" w:firstRowFirstColumn="0" w:firstRowLastColumn="0" w:lastRowFirstColumn="0" w:lastRowLastColumn="0"/>
            <w:tcW w:w="3261" w:type="dxa"/>
            <w:tcBorders>
              <w:top w:val="single" w:sz="4" w:space="0" w:color="808080" w:themeColor="background1" w:themeShade="80"/>
              <w:bottom w:val="single" w:sz="4" w:space="0" w:color="808080" w:themeColor="background1" w:themeShade="80"/>
            </w:tcBorders>
            <w:shd w:val="clear" w:color="auto" w:fill="auto"/>
            <w:vAlign w:val="center"/>
          </w:tcPr>
          <w:p w14:paraId="1C38D28B" w14:textId="5B685342" w:rsidR="003E7FAA" w:rsidRPr="00CE3079" w:rsidRDefault="00E4267C" w:rsidP="00400112">
            <w:pPr>
              <w:pStyle w:val="NoSpacing"/>
              <w:rPr>
                <w:rFonts w:cs="Arial"/>
                <w:i w:val="0"/>
                <w:iCs w:val="0"/>
                <w:color w:val="auto"/>
                <w:sz w:val="22"/>
                <w:lang w:val="en-US" w:eastAsia="ja-JP"/>
              </w:rPr>
            </w:pPr>
            <w:r w:rsidRPr="00CE3079">
              <w:rPr>
                <w:rFonts w:cs="Arial"/>
                <w:i w:val="0"/>
                <w:iCs w:val="0"/>
                <w:color w:val="auto"/>
                <w:sz w:val="22"/>
              </w:rPr>
              <w:t>M</w:t>
            </w:r>
            <w:r w:rsidR="00380662" w:rsidRPr="00CE3079">
              <w:rPr>
                <w:rFonts w:cs="Arial"/>
                <w:i w:val="0"/>
                <w:iCs w:val="0"/>
                <w:color w:val="auto"/>
                <w:sz w:val="22"/>
              </w:rPr>
              <w:t xml:space="preserve">odified version of the intrinsic motivation inventory </w:t>
            </w:r>
          </w:p>
        </w:tc>
        <w:tc>
          <w:tcPr>
            <w:tcW w:w="2749" w:type="dxa"/>
            <w:tcBorders>
              <w:top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auto"/>
            <w:vAlign w:val="center"/>
          </w:tcPr>
          <w:p w14:paraId="4AF1EAB3" w14:textId="5305F245" w:rsidR="003E7FAA" w:rsidRPr="00CE3079" w:rsidRDefault="00380662" w:rsidP="00400112">
            <w:pPr>
              <w:pStyle w:val="NoSpacing"/>
              <w:cnfStyle w:val="000000000000" w:firstRow="0" w:lastRow="0" w:firstColumn="0" w:lastColumn="0" w:oddVBand="0" w:evenVBand="0" w:oddHBand="0" w:evenHBand="0" w:firstRowFirstColumn="0" w:firstRowLastColumn="0" w:lastRowFirstColumn="0" w:lastRowLastColumn="0"/>
              <w:rPr>
                <w:rFonts w:cs="Arial"/>
                <w:color w:val="auto"/>
                <w:lang w:val="en-US" w:eastAsia="ja-JP"/>
              </w:rPr>
            </w:pPr>
            <w:r w:rsidRPr="00CE3079">
              <w:rPr>
                <w:rFonts w:cs="Arial"/>
                <w:color w:val="auto"/>
                <w:lang w:val="en-US" w:eastAsia="ja-JP"/>
              </w:rPr>
              <w:t>Ryan &amp; Deci, 2000</w:t>
            </w:r>
          </w:p>
        </w:tc>
        <w:tc>
          <w:tcPr>
            <w:tcW w:w="3204" w:type="dxa"/>
            <w:tcBorders>
              <w:top w:val="single" w:sz="4" w:space="0" w:color="808080" w:themeColor="background1" w:themeShade="80"/>
              <w:left w:val="single" w:sz="4" w:space="0" w:color="808080" w:themeColor="background1" w:themeShade="80"/>
              <w:bottom w:val="single" w:sz="4" w:space="0" w:color="808080" w:themeColor="background1" w:themeShade="80"/>
            </w:tcBorders>
            <w:shd w:val="clear" w:color="auto" w:fill="auto"/>
            <w:vAlign w:val="center"/>
          </w:tcPr>
          <w:p w14:paraId="3DC5B217" w14:textId="0FCD954D" w:rsidR="003E7FAA" w:rsidRPr="00CE3079" w:rsidRDefault="00380662" w:rsidP="00400112">
            <w:pPr>
              <w:pStyle w:val="NoSpacing"/>
              <w:cnfStyle w:val="000000000000" w:firstRow="0" w:lastRow="0" w:firstColumn="0" w:lastColumn="0" w:oddVBand="0" w:evenVBand="0" w:oddHBand="0" w:evenHBand="0" w:firstRowFirstColumn="0" w:firstRowLastColumn="0" w:lastRowFirstColumn="0" w:lastRowLastColumn="0"/>
              <w:rPr>
                <w:rFonts w:cs="Arial"/>
                <w:color w:val="auto"/>
                <w:lang w:val="en-US" w:eastAsia="ja-JP"/>
              </w:rPr>
            </w:pPr>
            <w:r w:rsidRPr="00CE3079">
              <w:rPr>
                <w:rFonts w:cs="Arial"/>
                <w:i/>
                <w:iCs/>
                <w:color w:val="auto"/>
                <w:lang w:val="en-US" w:eastAsia="ja-JP"/>
              </w:rPr>
              <w:t>“</w:t>
            </w:r>
            <w:r w:rsidRPr="00CE3079">
              <w:rPr>
                <w:rFonts w:cs="Arial"/>
                <w:i/>
                <w:iCs/>
                <w:color w:val="auto"/>
              </w:rPr>
              <w:t>I believe I can choose what to do when I take part in activities in GUI”</w:t>
            </w:r>
          </w:p>
        </w:tc>
      </w:tr>
      <w:tr w:rsidR="00400112" w:rsidRPr="00CE3079" w14:paraId="1BDB1D82" w14:textId="77777777" w:rsidTr="004C23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61" w:type="dxa"/>
            <w:tcBorders>
              <w:top w:val="single" w:sz="4" w:space="0" w:color="808080" w:themeColor="background1" w:themeShade="80"/>
              <w:bottom w:val="single" w:sz="4" w:space="0" w:color="808080" w:themeColor="background1" w:themeShade="80"/>
            </w:tcBorders>
            <w:shd w:val="clear" w:color="auto" w:fill="auto"/>
            <w:vAlign w:val="center"/>
          </w:tcPr>
          <w:p w14:paraId="1B9A887B" w14:textId="2B244DFD" w:rsidR="003E7FAA" w:rsidRPr="00CE3079" w:rsidRDefault="00E4267C" w:rsidP="00400112">
            <w:pPr>
              <w:pStyle w:val="NoSpacing"/>
              <w:rPr>
                <w:rFonts w:cs="Arial"/>
                <w:i w:val="0"/>
                <w:iCs w:val="0"/>
                <w:color w:val="auto"/>
                <w:sz w:val="22"/>
                <w:lang w:val="en-US" w:eastAsia="ja-JP"/>
              </w:rPr>
            </w:pPr>
            <w:r w:rsidRPr="00CE3079">
              <w:rPr>
                <w:rFonts w:cs="Arial"/>
                <w:i w:val="0"/>
                <w:iCs w:val="0"/>
                <w:color w:val="auto"/>
                <w:sz w:val="22"/>
                <w:lang w:val="en-US" w:eastAsia="ja-JP"/>
              </w:rPr>
              <w:t>M</w:t>
            </w:r>
            <w:r w:rsidR="00380662" w:rsidRPr="00CE3079">
              <w:rPr>
                <w:rFonts w:cs="Arial"/>
                <w:i w:val="0"/>
                <w:iCs w:val="0"/>
                <w:color w:val="auto"/>
                <w:sz w:val="22"/>
                <w:lang w:val="en-US" w:eastAsia="ja-JP"/>
              </w:rPr>
              <w:t xml:space="preserve">odified version of </w:t>
            </w:r>
            <w:r w:rsidR="00380662" w:rsidRPr="00CE3079">
              <w:rPr>
                <w:rFonts w:cs="Arial"/>
                <w:i w:val="0"/>
                <w:iCs w:val="0"/>
                <w:color w:val="auto"/>
                <w:sz w:val="22"/>
              </w:rPr>
              <w:t xml:space="preserve">self-esteem scale </w:t>
            </w:r>
          </w:p>
        </w:tc>
        <w:tc>
          <w:tcPr>
            <w:tcW w:w="2749" w:type="dxa"/>
            <w:tcBorders>
              <w:top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auto"/>
            <w:vAlign w:val="center"/>
          </w:tcPr>
          <w:p w14:paraId="12728EA8" w14:textId="07FA44E8" w:rsidR="003E7FAA" w:rsidRPr="00CE3079" w:rsidRDefault="00380662" w:rsidP="00400112">
            <w:pPr>
              <w:pStyle w:val="NoSpacing"/>
              <w:cnfStyle w:val="000000100000" w:firstRow="0" w:lastRow="0" w:firstColumn="0" w:lastColumn="0" w:oddVBand="0" w:evenVBand="0" w:oddHBand="1" w:evenHBand="0" w:firstRowFirstColumn="0" w:firstRowLastColumn="0" w:lastRowFirstColumn="0" w:lastRowLastColumn="0"/>
              <w:rPr>
                <w:rFonts w:cs="Arial"/>
                <w:color w:val="auto"/>
                <w:lang w:val="en-US" w:eastAsia="ja-JP"/>
              </w:rPr>
            </w:pPr>
            <w:r w:rsidRPr="00CE3079">
              <w:rPr>
                <w:rFonts w:cs="Arial"/>
                <w:color w:val="auto"/>
                <w:lang w:val="en-US" w:eastAsia="ja-JP"/>
              </w:rPr>
              <w:t>Rosenberg, 1965</w:t>
            </w:r>
          </w:p>
        </w:tc>
        <w:tc>
          <w:tcPr>
            <w:tcW w:w="3204" w:type="dxa"/>
            <w:tcBorders>
              <w:top w:val="single" w:sz="4" w:space="0" w:color="808080" w:themeColor="background1" w:themeShade="80"/>
              <w:left w:val="single" w:sz="4" w:space="0" w:color="808080" w:themeColor="background1" w:themeShade="80"/>
              <w:bottom w:val="single" w:sz="4" w:space="0" w:color="808080" w:themeColor="background1" w:themeShade="80"/>
            </w:tcBorders>
            <w:shd w:val="clear" w:color="auto" w:fill="auto"/>
            <w:vAlign w:val="center"/>
          </w:tcPr>
          <w:p w14:paraId="4FD790CE" w14:textId="07011287" w:rsidR="003E7FAA" w:rsidRPr="00CE3079" w:rsidRDefault="00380662" w:rsidP="00400112">
            <w:pPr>
              <w:pStyle w:val="NoSpacing"/>
              <w:cnfStyle w:val="000000100000" w:firstRow="0" w:lastRow="0" w:firstColumn="0" w:lastColumn="0" w:oddVBand="0" w:evenVBand="0" w:oddHBand="1" w:evenHBand="0" w:firstRowFirstColumn="0" w:firstRowLastColumn="0" w:lastRowFirstColumn="0" w:lastRowLastColumn="0"/>
              <w:rPr>
                <w:rFonts w:cs="Arial"/>
                <w:color w:val="auto"/>
                <w:lang w:val="en-US" w:eastAsia="ja-JP"/>
              </w:rPr>
            </w:pPr>
            <w:r w:rsidRPr="00CE3079">
              <w:rPr>
                <w:rFonts w:cs="Arial"/>
                <w:i/>
                <w:iCs/>
                <w:color w:val="auto"/>
                <w:lang w:val="en-US" w:eastAsia="ja-JP"/>
              </w:rPr>
              <w:t>“</w:t>
            </w:r>
            <w:r w:rsidRPr="00CE3079">
              <w:rPr>
                <w:rFonts w:cs="Arial"/>
                <w:i/>
                <w:iCs/>
                <w:color w:val="auto"/>
              </w:rPr>
              <w:t>On the whole, I am satisfied with myself”</w:t>
            </w:r>
          </w:p>
        </w:tc>
      </w:tr>
      <w:tr w:rsidR="00400112" w:rsidRPr="00CE3079" w14:paraId="14D8859F" w14:textId="77777777" w:rsidTr="004C235B">
        <w:tc>
          <w:tcPr>
            <w:cnfStyle w:val="001000000000" w:firstRow="0" w:lastRow="0" w:firstColumn="1" w:lastColumn="0" w:oddVBand="0" w:evenVBand="0" w:oddHBand="0" w:evenHBand="0" w:firstRowFirstColumn="0" w:firstRowLastColumn="0" w:lastRowFirstColumn="0" w:lastRowLastColumn="0"/>
            <w:tcW w:w="3261" w:type="dxa"/>
            <w:tcBorders>
              <w:top w:val="single" w:sz="4" w:space="0" w:color="808080" w:themeColor="background1" w:themeShade="80"/>
              <w:bottom w:val="single" w:sz="4" w:space="0" w:color="auto"/>
            </w:tcBorders>
            <w:shd w:val="clear" w:color="auto" w:fill="auto"/>
            <w:vAlign w:val="center"/>
          </w:tcPr>
          <w:p w14:paraId="773E0B97" w14:textId="6AA17076" w:rsidR="00380662" w:rsidRPr="00CE3079" w:rsidRDefault="00E4267C" w:rsidP="00400112">
            <w:pPr>
              <w:pStyle w:val="NoSpacing"/>
              <w:rPr>
                <w:rFonts w:cs="Arial"/>
                <w:i w:val="0"/>
                <w:iCs w:val="0"/>
                <w:color w:val="auto"/>
                <w:sz w:val="22"/>
                <w:lang w:val="en-US" w:eastAsia="ja-JP"/>
              </w:rPr>
            </w:pPr>
            <w:r w:rsidRPr="00CE3079">
              <w:rPr>
                <w:rFonts w:cs="Arial"/>
                <w:i w:val="0"/>
                <w:iCs w:val="0"/>
                <w:color w:val="auto"/>
                <w:sz w:val="22"/>
              </w:rPr>
              <w:t>S</w:t>
            </w:r>
            <w:r w:rsidR="00380662" w:rsidRPr="00CE3079">
              <w:rPr>
                <w:rFonts w:cs="Arial"/>
                <w:i w:val="0"/>
                <w:iCs w:val="0"/>
                <w:color w:val="auto"/>
                <w:sz w:val="22"/>
              </w:rPr>
              <w:t xml:space="preserve">elf-efficacy </w:t>
            </w:r>
          </w:p>
        </w:tc>
        <w:tc>
          <w:tcPr>
            <w:tcW w:w="2749" w:type="dxa"/>
            <w:tcBorders>
              <w:top w:val="single" w:sz="4" w:space="0" w:color="808080" w:themeColor="background1" w:themeShade="80"/>
              <w:bottom w:val="single" w:sz="4" w:space="0" w:color="auto"/>
              <w:right w:val="single" w:sz="4" w:space="0" w:color="808080" w:themeColor="background1" w:themeShade="80"/>
            </w:tcBorders>
            <w:shd w:val="clear" w:color="auto" w:fill="auto"/>
            <w:vAlign w:val="center"/>
          </w:tcPr>
          <w:p w14:paraId="224F9233" w14:textId="72F9F08E" w:rsidR="00380662" w:rsidRPr="00CE3079" w:rsidRDefault="00380662" w:rsidP="00400112">
            <w:pPr>
              <w:pStyle w:val="NoSpacing"/>
              <w:cnfStyle w:val="000000000000" w:firstRow="0" w:lastRow="0" w:firstColumn="0" w:lastColumn="0" w:oddVBand="0" w:evenVBand="0" w:oddHBand="0" w:evenHBand="0" w:firstRowFirstColumn="0" w:firstRowLastColumn="0" w:lastRowFirstColumn="0" w:lastRowLastColumn="0"/>
              <w:rPr>
                <w:rFonts w:cs="Arial"/>
                <w:color w:val="auto"/>
                <w:lang w:val="en-US" w:eastAsia="ja-JP"/>
              </w:rPr>
            </w:pPr>
            <w:r w:rsidRPr="00CE3079">
              <w:rPr>
                <w:rFonts w:cs="Arial"/>
                <w:color w:val="auto"/>
                <w:lang w:val="en-US" w:eastAsia="ja-JP"/>
              </w:rPr>
              <w:t>Bandura, 2010</w:t>
            </w:r>
          </w:p>
        </w:tc>
        <w:tc>
          <w:tcPr>
            <w:tcW w:w="3204" w:type="dxa"/>
            <w:tcBorders>
              <w:top w:val="single" w:sz="4" w:space="0" w:color="808080" w:themeColor="background1" w:themeShade="80"/>
              <w:left w:val="single" w:sz="4" w:space="0" w:color="808080" w:themeColor="background1" w:themeShade="80"/>
              <w:bottom w:val="single" w:sz="4" w:space="0" w:color="auto"/>
            </w:tcBorders>
            <w:shd w:val="clear" w:color="auto" w:fill="auto"/>
            <w:vAlign w:val="center"/>
          </w:tcPr>
          <w:p w14:paraId="61A86932" w14:textId="41A928BF" w:rsidR="00380662" w:rsidRPr="00CE3079" w:rsidRDefault="00380662" w:rsidP="00400112">
            <w:pPr>
              <w:pStyle w:val="NoSpacing"/>
              <w:cnfStyle w:val="000000000000" w:firstRow="0" w:lastRow="0" w:firstColumn="0" w:lastColumn="0" w:oddVBand="0" w:evenVBand="0" w:oddHBand="0" w:evenHBand="0" w:firstRowFirstColumn="0" w:firstRowLastColumn="0" w:lastRowFirstColumn="0" w:lastRowLastColumn="0"/>
              <w:rPr>
                <w:rFonts w:cs="Arial"/>
                <w:color w:val="auto"/>
                <w:lang w:val="en-US" w:eastAsia="ja-JP"/>
              </w:rPr>
            </w:pPr>
            <w:r w:rsidRPr="00CE3079">
              <w:rPr>
                <w:rFonts w:cs="Arial"/>
                <w:i/>
                <w:iCs/>
                <w:color w:val="auto"/>
                <w:lang w:val="en-US" w:eastAsia="ja-JP"/>
              </w:rPr>
              <w:t>“</w:t>
            </w:r>
            <w:r w:rsidRPr="00CE3079">
              <w:rPr>
                <w:rFonts w:cs="Arial"/>
                <w:i/>
                <w:iCs/>
                <w:color w:val="auto"/>
              </w:rPr>
              <w:t>In general, I think that I can obtain outcomes that are important to me”</w:t>
            </w:r>
          </w:p>
        </w:tc>
      </w:tr>
    </w:tbl>
    <w:p w14:paraId="62397175" w14:textId="77777777" w:rsidR="005E17CC" w:rsidRPr="00CE3079" w:rsidRDefault="005E17CC" w:rsidP="00BB1DF7">
      <w:pPr>
        <w:rPr>
          <w:rFonts w:ascii="Arial" w:hAnsi="Arial" w:cs="Arial"/>
        </w:rPr>
      </w:pPr>
    </w:p>
    <w:p w14:paraId="02448166" w14:textId="68C935B4" w:rsidR="00A21F73" w:rsidRPr="00CE3079" w:rsidRDefault="00BB1DF7" w:rsidP="005E17CC">
      <w:pPr>
        <w:ind w:firstLine="426"/>
        <w:rPr>
          <w:rFonts w:ascii="Arial" w:hAnsi="Arial" w:cs="Arial"/>
        </w:rPr>
      </w:pPr>
      <w:r w:rsidRPr="00CE3079">
        <w:rPr>
          <w:rFonts w:ascii="Arial" w:hAnsi="Arial" w:cs="Arial"/>
        </w:rPr>
        <w:t xml:space="preserve">The online survey link was distributed by GUI through their e-newsletters to individuals that were at least 18-years old and who have been engaged </w:t>
      </w:r>
      <w:r w:rsidR="00247746" w:rsidRPr="00CE3079">
        <w:rPr>
          <w:rFonts w:ascii="Arial" w:hAnsi="Arial" w:cs="Arial"/>
        </w:rPr>
        <w:t>in any GUI programmes</w:t>
      </w:r>
      <w:r w:rsidR="00C94D81" w:rsidRPr="00CE3079">
        <w:rPr>
          <w:rFonts w:ascii="Arial" w:hAnsi="Arial" w:cs="Arial"/>
        </w:rPr>
        <w:t xml:space="preserve"> for a minimum of three months</w:t>
      </w:r>
      <w:r w:rsidRPr="00CE3079">
        <w:rPr>
          <w:rFonts w:ascii="Arial" w:hAnsi="Arial" w:cs="Arial"/>
        </w:rPr>
        <w:t xml:space="preserve"> </w:t>
      </w:r>
      <w:r w:rsidR="00247746" w:rsidRPr="00CE3079">
        <w:rPr>
          <w:rFonts w:ascii="Arial" w:hAnsi="Arial" w:cs="Arial"/>
        </w:rPr>
        <w:t>with</w:t>
      </w:r>
      <w:r w:rsidRPr="00CE3079">
        <w:rPr>
          <w:rFonts w:ascii="Arial" w:hAnsi="Arial" w:cs="Arial"/>
        </w:rPr>
        <w:t xml:space="preserve">in the last two years. A total of 104 responses were obtained from GUI members (see Table </w:t>
      </w:r>
      <w:del w:id="40" w:author="Yohei Kato" w:date="2022-02-17T16:32:00Z">
        <w:r w:rsidR="00AE159E" w:rsidRPr="00CE3079" w:rsidDel="00B14DD4">
          <w:rPr>
            <w:rFonts w:ascii="Arial" w:hAnsi="Arial" w:cs="Arial"/>
          </w:rPr>
          <w:delText>3</w:delText>
        </w:r>
      </w:del>
      <w:ins w:id="41" w:author="Yohei Kato" w:date="2022-02-17T16:32:00Z">
        <w:r w:rsidR="00B14DD4">
          <w:rPr>
            <w:rFonts w:ascii="Arial" w:hAnsi="Arial" w:cs="Arial"/>
          </w:rPr>
          <w:t>4</w:t>
        </w:r>
      </w:ins>
      <w:r w:rsidRPr="00CE3079">
        <w:rPr>
          <w:rFonts w:ascii="Arial" w:hAnsi="Arial" w:cs="Arial"/>
        </w:rPr>
        <w:t>).</w:t>
      </w:r>
      <w:r w:rsidR="00D41C47">
        <w:rPr>
          <w:rFonts w:ascii="Arial" w:hAnsi="Arial" w:cs="Arial"/>
        </w:rPr>
        <w:t xml:space="preserve"> </w:t>
      </w:r>
      <w:commentRangeStart w:id="42"/>
      <w:r w:rsidR="0045382B">
        <w:rPr>
          <w:rFonts w:ascii="Arial" w:hAnsi="Arial" w:cs="Arial"/>
        </w:rPr>
        <w:t>The sample distribution revealed a larger percentage of female</w:t>
      </w:r>
      <w:r w:rsidRPr="00CE3079">
        <w:rPr>
          <w:rFonts w:ascii="Arial" w:hAnsi="Arial" w:cs="Arial"/>
        </w:rPr>
        <w:t xml:space="preserve"> </w:t>
      </w:r>
      <w:r w:rsidR="00E44DC8">
        <w:rPr>
          <w:rFonts w:ascii="Arial" w:hAnsi="Arial" w:cs="Arial"/>
        </w:rPr>
        <w:t>participating in the survey (72% of the total responses).</w:t>
      </w:r>
      <w:commentRangeEnd w:id="42"/>
      <w:r w:rsidR="0013184A">
        <w:rPr>
          <w:rStyle w:val="CommentReference"/>
        </w:rPr>
        <w:commentReference w:id="42"/>
      </w:r>
      <w:r w:rsidR="00E44DC8">
        <w:rPr>
          <w:rFonts w:ascii="Arial" w:hAnsi="Arial" w:cs="Arial"/>
        </w:rPr>
        <w:t xml:space="preserve"> </w:t>
      </w:r>
      <w:r w:rsidRPr="00CE3079">
        <w:rPr>
          <w:rFonts w:ascii="Arial" w:hAnsi="Arial" w:cs="Arial"/>
        </w:rPr>
        <w:t xml:space="preserve">The survey was created on the </w:t>
      </w:r>
      <w:proofErr w:type="spellStart"/>
      <w:r w:rsidRPr="00CE3079">
        <w:rPr>
          <w:rFonts w:ascii="Arial" w:hAnsi="Arial" w:cs="Arial"/>
        </w:rPr>
        <w:t>KoBoToolBox</w:t>
      </w:r>
      <w:proofErr w:type="spellEnd"/>
      <w:r w:rsidRPr="00CE3079">
        <w:rPr>
          <w:rFonts w:ascii="Arial" w:hAnsi="Arial" w:cs="Arial"/>
        </w:rPr>
        <w:t xml:space="preserve"> data collection</w:t>
      </w:r>
      <w:r w:rsidR="00E3054F" w:rsidRPr="00CE3079">
        <w:rPr>
          <w:rFonts w:ascii="Arial" w:hAnsi="Arial" w:cs="Arial"/>
        </w:rPr>
        <w:t xml:space="preserve"> platform</w:t>
      </w:r>
      <w:r w:rsidRPr="00CE3079">
        <w:rPr>
          <w:rFonts w:ascii="Arial" w:hAnsi="Arial" w:cs="Arial"/>
        </w:rPr>
        <w:t xml:space="preserve">. Confidentiality and data privacy </w:t>
      </w:r>
      <w:r w:rsidR="00937A23" w:rsidRPr="00CE3079">
        <w:rPr>
          <w:rFonts w:ascii="Arial" w:hAnsi="Arial" w:cs="Arial"/>
        </w:rPr>
        <w:t>procedures</w:t>
      </w:r>
      <w:r w:rsidRPr="00CE3079">
        <w:rPr>
          <w:rFonts w:ascii="Arial" w:hAnsi="Arial" w:cs="Arial"/>
        </w:rPr>
        <w:t xml:space="preserve"> follow</w:t>
      </w:r>
      <w:r w:rsidR="00937A23" w:rsidRPr="00CE3079">
        <w:rPr>
          <w:rFonts w:ascii="Arial" w:hAnsi="Arial" w:cs="Arial"/>
        </w:rPr>
        <w:t>ed</w:t>
      </w:r>
      <w:r w:rsidRPr="00CE3079">
        <w:rPr>
          <w:rFonts w:ascii="Arial" w:hAnsi="Arial" w:cs="Arial"/>
        </w:rPr>
        <w:t xml:space="preserve"> the protocols </w:t>
      </w:r>
      <w:r w:rsidR="00937A23" w:rsidRPr="00CE3079">
        <w:rPr>
          <w:rFonts w:ascii="Arial" w:hAnsi="Arial" w:cs="Arial"/>
        </w:rPr>
        <w:t>outlined in</w:t>
      </w:r>
      <w:r w:rsidRPr="00CE3079">
        <w:rPr>
          <w:rFonts w:ascii="Arial" w:hAnsi="Arial" w:cs="Arial"/>
        </w:rPr>
        <w:t xml:space="preserve"> the </w:t>
      </w:r>
      <w:r w:rsidR="00937A23" w:rsidRPr="00CE3079">
        <w:rPr>
          <w:rFonts w:ascii="Arial" w:hAnsi="Arial" w:cs="Arial"/>
        </w:rPr>
        <w:t xml:space="preserve">approved </w:t>
      </w:r>
      <w:r w:rsidRPr="00CE3079">
        <w:rPr>
          <w:rFonts w:ascii="Arial" w:hAnsi="Arial" w:cs="Arial"/>
        </w:rPr>
        <w:t xml:space="preserve">ethics applications: S-18-184 (2018) and S-19-251 (2019) STUD IRB. </w:t>
      </w:r>
    </w:p>
    <w:p w14:paraId="7C925209" w14:textId="64960932" w:rsidR="00BB1DF7" w:rsidRPr="00CE3079" w:rsidRDefault="00BB1DF7" w:rsidP="00BB1DF7">
      <w:pPr>
        <w:pStyle w:val="NoSpacing"/>
        <w:rPr>
          <w:rFonts w:cs="Arial"/>
        </w:rPr>
      </w:pPr>
      <w:r w:rsidRPr="00CE3079">
        <w:rPr>
          <w:rFonts w:cs="Arial"/>
          <w:b/>
          <w:bCs/>
          <w:sz w:val="24"/>
          <w:szCs w:val="24"/>
        </w:rPr>
        <w:t xml:space="preserve">Table </w:t>
      </w:r>
      <w:r w:rsidRPr="00CE3079">
        <w:rPr>
          <w:rFonts w:cs="Arial"/>
          <w:b/>
          <w:bCs/>
          <w:sz w:val="24"/>
          <w:szCs w:val="24"/>
        </w:rPr>
        <w:fldChar w:fldCharType="begin"/>
      </w:r>
      <w:r w:rsidRPr="00CE3079">
        <w:rPr>
          <w:rFonts w:cs="Arial"/>
          <w:b/>
          <w:bCs/>
          <w:sz w:val="24"/>
          <w:szCs w:val="24"/>
        </w:rPr>
        <w:instrText xml:space="preserve"> SEQ Table \* ARABIC </w:instrText>
      </w:r>
      <w:r w:rsidRPr="00CE3079">
        <w:rPr>
          <w:rFonts w:cs="Arial"/>
          <w:b/>
          <w:bCs/>
          <w:sz w:val="24"/>
          <w:szCs w:val="24"/>
        </w:rPr>
        <w:fldChar w:fldCharType="separate"/>
      </w:r>
      <w:r w:rsidR="00E02FE8">
        <w:rPr>
          <w:rFonts w:cs="Arial"/>
          <w:b/>
          <w:bCs/>
          <w:noProof/>
          <w:sz w:val="24"/>
          <w:szCs w:val="24"/>
        </w:rPr>
        <w:t>4</w:t>
      </w:r>
      <w:r w:rsidRPr="00CE3079">
        <w:rPr>
          <w:rFonts w:cs="Arial"/>
          <w:b/>
          <w:bCs/>
          <w:noProof/>
          <w:sz w:val="24"/>
          <w:szCs w:val="24"/>
        </w:rPr>
        <w:fldChar w:fldCharType="end"/>
      </w:r>
      <w:r w:rsidRPr="00CE3079">
        <w:rPr>
          <w:rFonts w:cs="Arial"/>
          <w:b/>
          <w:bCs/>
          <w:sz w:val="24"/>
          <w:szCs w:val="24"/>
        </w:rPr>
        <w:t xml:space="preserve">. </w:t>
      </w:r>
      <w:r w:rsidRPr="00CE3079">
        <w:rPr>
          <w:rFonts w:cs="Arial"/>
          <w:sz w:val="24"/>
          <w:szCs w:val="24"/>
        </w:rPr>
        <w:t xml:space="preserve">Sample population </w:t>
      </w:r>
      <w:r w:rsidR="00192258" w:rsidRPr="00CE3079">
        <w:rPr>
          <w:rFonts w:cs="Arial"/>
          <w:sz w:val="24"/>
          <w:szCs w:val="24"/>
        </w:rPr>
        <w:t xml:space="preserve">survey participants </w:t>
      </w:r>
      <w:r w:rsidR="00837159" w:rsidRPr="00CE3079">
        <w:rPr>
          <w:rFonts w:cs="Arial"/>
          <w:sz w:val="24"/>
          <w:szCs w:val="24"/>
        </w:rPr>
        <w:t>survey.</w:t>
      </w:r>
    </w:p>
    <w:tbl>
      <w:tblPr>
        <w:tblStyle w:val="PlainTable2"/>
        <w:tblW w:w="7088" w:type="dxa"/>
        <w:tblInd w:w="974" w:type="dxa"/>
        <w:tblLook w:val="04A0" w:firstRow="1" w:lastRow="0" w:firstColumn="1" w:lastColumn="0" w:noHBand="0" w:noVBand="1"/>
      </w:tblPr>
      <w:tblGrid>
        <w:gridCol w:w="1623"/>
        <w:gridCol w:w="1877"/>
        <w:gridCol w:w="1805"/>
        <w:gridCol w:w="1783"/>
      </w:tblGrid>
      <w:tr w:rsidR="00F93841" w:rsidRPr="00CE3079" w14:paraId="52671FAB" w14:textId="1D191765" w:rsidTr="00043EEC">
        <w:trPr>
          <w:cnfStyle w:val="100000000000" w:firstRow="1" w:lastRow="0" w:firstColumn="0" w:lastColumn="0" w:oddVBand="0" w:evenVBand="0" w:oddHBand="0"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578" w:type="dxa"/>
            <w:tcBorders>
              <w:top w:val="single" w:sz="4" w:space="0" w:color="7F7F7F" w:themeColor="text1" w:themeTint="80"/>
            </w:tcBorders>
            <w:vAlign w:val="center"/>
          </w:tcPr>
          <w:p w14:paraId="14622A4B" w14:textId="66B1F426" w:rsidR="00F93841" w:rsidRPr="00CE3079" w:rsidRDefault="003D2867" w:rsidP="004D2267">
            <w:pPr>
              <w:pStyle w:val="NoSpacing"/>
              <w:rPr>
                <w:rFonts w:cs="Arial"/>
              </w:rPr>
            </w:pPr>
            <w:r w:rsidRPr="00CE3079">
              <w:rPr>
                <w:rFonts w:cs="Arial"/>
              </w:rPr>
              <w:t>Demographic</w:t>
            </w:r>
          </w:p>
        </w:tc>
        <w:tc>
          <w:tcPr>
            <w:tcW w:w="1893" w:type="dxa"/>
            <w:tcBorders>
              <w:top w:val="single" w:sz="4" w:space="0" w:color="7F7F7F" w:themeColor="text1" w:themeTint="80"/>
              <w:right w:val="single" w:sz="4" w:space="0" w:color="auto"/>
            </w:tcBorders>
            <w:vAlign w:val="center"/>
          </w:tcPr>
          <w:p w14:paraId="14FD3F03" w14:textId="26FDD682" w:rsidR="00F93841" w:rsidRPr="00CE3079" w:rsidRDefault="00DF5DE1" w:rsidP="004D2267">
            <w:pPr>
              <w:pStyle w:val="NoSpacing"/>
              <w:jc w:val="center"/>
              <w:cnfStyle w:val="100000000000" w:firstRow="1" w:lastRow="0" w:firstColumn="0" w:lastColumn="0" w:oddVBand="0" w:evenVBand="0" w:oddHBand="0" w:evenHBand="0" w:firstRowFirstColumn="0" w:firstRowLastColumn="0" w:lastRowFirstColumn="0" w:lastRowLastColumn="0"/>
              <w:rPr>
                <w:rFonts w:cs="Arial"/>
                <w:b w:val="0"/>
                <w:bCs w:val="0"/>
              </w:rPr>
            </w:pPr>
            <w:r w:rsidRPr="00CE3079">
              <w:rPr>
                <w:rFonts w:cs="Arial"/>
              </w:rPr>
              <w:t>Number</w:t>
            </w:r>
            <w:r w:rsidR="00F93841" w:rsidRPr="00CE3079">
              <w:rPr>
                <w:rFonts w:cs="Arial"/>
              </w:rPr>
              <w:t xml:space="preserve"> </w:t>
            </w:r>
            <w:r w:rsidR="00133F6D" w:rsidRPr="00CE3079">
              <w:rPr>
                <w:rFonts w:cs="Arial"/>
              </w:rPr>
              <w:t>(%)</w:t>
            </w:r>
          </w:p>
        </w:tc>
        <w:tc>
          <w:tcPr>
            <w:tcW w:w="1820" w:type="dxa"/>
            <w:tcBorders>
              <w:left w:val="single" w:sz="4" w:space="0" w:color="auto"/>
            </w:tcBorders>
            <w:vAlign w:val="center"/>
          </w:tcPr>
          <w:p w14:paraId="0B45F248" w14:textId="224A7AE9" w:rsidR="00F93841" w:rsidRPr="00CE3079" w:rsidRDefault="00F93841" w:rsidP="003F4E77">
            <w:pPr>
              <w:pStyle w:val="NoSpacing"/>
              <w:cnfStyle w:val="100000000000" w:firstRow="1" w:lastRow="0" w:firstColumn="0" w:lastColumn="0" w:oddVBand="0" w:evenVBand="0" w:oddHBand="0" w:evenHBand="0" w:firstRowFirstColumn="0" w:firstRowLastColumn="0" w:lastRowFirstColumn="0" w:lastRowLastColumn="0"/>
              <w:rPr>
                <w:rFonts w:cs="Arial"/>
                <w:b w:val="0"/>
                <w:bCs w:val="0"/>
              </w:rPr>
            </w:pPr>
            <w:r w:rsidRPr="00CE3079">
              <w:rPr>
                <w:rFonts w:cs="Arial"/>
              </w:rPr>
              <w:t>Race</w:t>
            </w:r>
          </w:p>
        </w:tc>
        <w:tc>
          <w:tcPr>
            <w:tcW w:w="1797" w:type="dxa"/>
            <w:vAlign w:val="center"/>
          </w:tcPr>
          <w:p w14:paraId="156C76BC" w14:textId="72BCD985" w:rsidR="00F93841" w:rsidRPr="00CE3079" w:rsidRDefault="00F93841" w:rsidP="004D2267">
            <w:pPr>
              <w:pStyle w:val="NoSpacing"/>
              <w:jc w:val="center"/>
              <w:cnfStyle w:val="100000000000" w:firstRow="1" w:lastRow="0" w:firstColumn="0" w:lastColumn="0" w:oddVBand="0" w:evenVBand="0" w:oddHBand="0" w:evenHBand="0" w:firstRowFirstColumn="0" w:firstRowLastColumn="0" w:lastRowFirstColumn="0" w:lastRowLastColumn="0"/>
              <w:rPr>
                <w:rFonts w:cs="Arial"/>
              </w:rPr>
            </w:pPr>
            <w:r w:rsidRPr="00CE3079">
              <w:rPr>
                <w:rFonts w:cs="Arial"/>
              </w:rPr>
              <w:t>Number (%)</w:t>
            </w:r>
          </w:p>
        </w:tc>
      </w:tr>
      <w:tr w:rsidR="00FD46FF" w:rsidRPr="00CE3079" w14:paraId="7DC55D42" w14:textId="77777777" w:rsidTr="00043EEC">
        <w:trPr>
          <w:cnfStyle w:val="000000100000" w:firstRow="0" w:lastRow="0" w:firstColumn="0" w:lastColumn="0" w:oddVBand="0" w:evenVBand="0" w:oddHBand="1"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578" w:type="dxa"/>
            <w:vAlign w:val="center"/>
          </w:tcPr>
          <w:p w14:paraId="541A1B2E" w14:textId="7280800A" w:rsidR="00FD46FF" w:rsidRPr="00CE3079" w:rsidRDefault="00FD46FF" w:rsidP="004D2267">
            <w:pPr>
              <w:pStyle w:val="NoSpacing"/>
              <w:rPr>
                <w:rFonts w:cs="Arial"/>
                <w:b w:val="0"/>
                <w:bCs w:val="0"/>
              </w:rPr>
            </w:pPr>
            <w:r w:rsidRPr="00CE3079">
              <w:rPr>
                <w:rFonts w:cs="Arial"/>
                <w:b w:val="0"/>
                <w:bCs w:val="0"/>
              </w:rPr>
              <w:t>Age</w:t>
            </w:r>
            <w:r w:rsidR="00DF5DE1" w:rsidRPr="00CE3079">
              <w:rPr>
                <w:rFonts w:cs="Arial"/>
                <w:b w:val="0"/>
                <w:bCs w:val="0"/>
              </w:rPr>
              <w:t xml:space="preserve"> (mean)</w:t>
            </w:r>
          </w:p>
          <w:p w14:paraId="7178D6ED" w14:textId="77777777" w:rsidR="002C7034" w:rsidRPr="00CE3079" w:rsidRDefault="002C7034" w:rsidP="002C7034">
            <w:pPr>
              <w:pStyle w:val="NoSpacing"/>
              <w:rPr>
                <w:rFonts w:cs="Arial"/>
                <w:b w:val="0"/>
                <w:bCs w:val="0"/>
              </w:rPr>
            </w:pPr>
            <w:r w:rsidRPr="00CE3079">
              <w:rPr>
                <w:rFonts w:cs="Arial"/>
                <w:b w:val="0"/>
                <w:bCs w:val="0"/>
              </w:rPr>
              <w:t>Male</w:t>
            </w:r>
          </w:p>
          <w:p w14:paraId="43DA3BB5" w14:textId="77777777" w:rsidR="002C7034" w:rsidRPr="00CE3079" w:rsidRDefault="002C7034" w:rsidP="002C7034">
            <w:pPr>
              <w:pStyle w:val="NoSpacing"/>
              <w:rPr>
                <w:rFonts w:cs="Arial"/>
                <w:b w:val="0"/>
                <w:bCs w:val="0"/>
              </w:rPr>
            </w:pPr>
            <w:r w:rsidRPr="00CE3079">
              <w:rPr>
                <w:rFonts w:cs="Arial"/>
                <w:b w:val="0"/>
                <w:bCs w:val="0"/>
              </w:rPr>
              <w:t>Female</w:t>
            </w:r>
          </w:p>
          <w:p w14:paraId="1DF91E24" w14:textId="050C36DE" w:rsidR="002C7034" w:rsidRPr="00CE3079" w:rsidRDefault="002C7034" w:rsidP="002C7034">
            <w:pPr>
              <w:pStyle w:val="NoSpacing"/>
              <w:rPr>
                <w:rFonts w:cs="Arial"/>
              </w:rPr>
            </w:pPr>
            <w:r w:rsidRPr="00CE3079">
              <w:rPr>
                <w:rFonts w:cs="Arial"/>
                <w:b w:val="0"/>
                <w:bCs w:val="0"/>
              </w:rPr>
              <w:t>Others</w:t>
            </w:r>
          </w:p>
        </w:tc>
        <w:tc>
          <w:tcPr>
            <w:tcW w:w="1893" w:type="dxa"/>
            <w:tcBorders>
              <w:right w:val="single" w:sz="4" w:space="0" w:color="auto"/>
            </w:tcBorders>
            <w:vAlign w:val="center"/>
          </w:tcPr>
          <w:p w14:paraId="0D251D91" w14:textId="061B7595" w:rsidR="00FD46FF" w:rsidRPr="00CE3079" w:rsidRDefault="00FD46FF" w:rsidP="00FD46FF">
            <w:pPr>
              <w:pStyle w:val="NoSpacing"/>
              <w:jc w:val="center"/>
              <w:cnfStyle w:val="000000100000" w:firstRow="0" w:lastRow="0" w:firstColumn="0" w:lastColumn="0" w:oddVBand="0" w:evenVBand="0" w:oddHBand="1" w:evenHBand="0" w:firstRowFirstColumn="0" w:firstRowLastColumn="0" w:lastRowFirstColumn="0" w:lastRowLastColumn="0"/>
              <w:rPr>
                <w:rFonts w:cs="Arial"/>
              </w:rPr>
            </w:pPr>
            <w:r w:rsidRPr="00CE3079">
              <w:rPr>
                <w:rFonts w:cs="Arial"/>
              </w:rPr>
              <w:t>37.86</w:t>
            </w:r>
          </w:p>
          <w:p w14:paraId="14D3A2C5" w14:textId="731AFF22" w:rsidR="002C7034" w:rsidRPr="00CE3079" w:rsidRDefault="002C7034" w:rsidP="002C7034">
            <w:pPr>
              <w:pStyle w:val="NoSpacing"/>
              <w:jc w:val="center"/>
              <w:cnfStyle w:val="000000100000" w:firstRow="0" w:lastRow="0" w:firstColumn="0" w:lastColumn="0" w:oddVBand="0" w:evenVBand="0" w:oddHBand="1" w:evenHBand="0" w:firstRowFirstColumn="0" w:firstRowLastColumn="0" w:lastRowFirstColumn="0" w:lastRowLastColumn="0"/>
              <w:rPr>
                <w:rFonts w:cs="Arial"/>
              </w:rPr>
            </w:pPr>
            <w:r w:rsidRPr="00CE3079">
              <w:rPr>
                <w:rFonts w:cs="Arial"/>
              </w:rPr>
              <w:t>28 (27)</w:t>
            </w:r>
          </w:p>
          <w:p w14:paraId="16181F55" w14:textId="6DBAA73F" w:rsidR="002C7034" w:rsidRPr="00CE3079" w:rsidRDefault="002C7034" w:rsidP="002C7034">
            <w:pPr>
              <w:pStyle w:val="NoSpacing"/>
              <w:jc w:val="center"/>
              <w:cnfStyle w:val="000000100000" w:firstRow="0" w:lastRow="0" w:firstColumn="0" w:lastColumn="0" w:oddVBand="0" w:evenVBand="0" w:oddHBand="1" w:evenHBand="0" w:firstRowFirstColumn="0" w:firstRowLastColumn="0" w:lastRowFirstColumn="0" w:lastRowLastColumn="0"/>
              <w:rPr>
                <w:rFonts w:cs="Arial"/>
              </w:rPr>
            </w:pPr>
            <w:r w:rsidRPr="00CE3079">
              <w:rPr>
                <w:rFonts w:cs="Arial"/>
              </w:rPr>
              <w:t>75 (72)</w:t>
            </w:r>
          </w:p>
          <w:p w14:paraId="79061F5F" w14:textId="2CAF0B4E" w:rsidR="002C7034" w:rsidRPr="00CE3079" w:rsidRDefault="002C7034" w:rsidP="002C7034">
            <w:pPr>
              <w:pStyle w:val="NoSpacing"/>
              <w:jc w:val="center"/>
              <w:cnfStyle w:val="000000100000" w:firstRow="0" w:lastRow="0" w:firstColumn="0" w:lastColumn="0" w:oddVBand="0" w:evenVBand="0" w:oddHBand="1" w:evenHBand="0" w:firstRowFirstColumn="0" w:firstRowLastColumn="0" w:lastRowFirstColumn="0" w:lastRowLastColumn="0"/>
              <w:rPr>
                <w:rFonts w:cs="Arial"/>
              </w:rPr>
            </w:pPr>
            <w:r w:rsidRPr="00CE3079">
              <w:rPr>
                <w:rFonts w:cs="Arial"/>
              </w:rPr>
              <w:t>1 (1)</w:t>
            </w:r>
          </w:p>
        </w:tc>
        <w:tc>
          <w:tcPr>
            <w:tcW w:w="1820" w:type="dxa"/>
            <w:tcBorders>
              <w:left w:val="single" w:sz="4" w:space="0" w:color="auto"/>
            </w:tcBorders>
          </w:tcPr>
          <w:p w14:paraId="367B867D" w14:textId="77777777" w:rsidR="00FD46FF" w:rsidRPr="00CE3079" w:rsidRDefault="00FD46FF" w:rsidP="000F0EFB">
            <w:pPr>
              <w:pStyle w:val="NoSpacing"/>
              <w:cnfStyle w:val="000000100000" w:firstRow="0" w:lastRow="0" w:firstColumn="0" w:lastColumn="0" w:oddVBand="0" w:evenVBand="0" w:oddHBand="1" w:evenHBand="0" w:firstRowFirstColumn="0" w:firstRowLastColumn="0" w:lastRowFirstColumn="0" w:lastRowLastColumn="0"/>
              <w:rPr>
                <w:rFonts w:cs="Arial"/>
              </w:rPr>
            </w:pPr>
            <w:r w:rsidRPr="00CE3079">
              <w:rPr>
                <w:rFonts w:cs="Arial"/>
              </w:rPr>
              <w:t>Chinese</w:t>
            </w:r>
          </w:p>
          <w:p w14:paraId="3BE345CC" w14:textId="77777777" w:rsidR="00FD46FF" w:rsidRPr="00CE3079" w:rsidRDefault="00FD46FF" w:rsidP="000F0EFB">
            <w:pPr>
              <w:pStyle w:val="NoSpacing"/>
              <w:cnfStyle w:val="000000100000" w:firstRow="0" w:lastRow="0" w:firstColumn="0" w:lastColumn="0" w:oddVBand="0" w:evenVBand="0" w:oddHBand="1" w:evenHBand="0" w:firstRowFirstColumn="0" w:firstRowLastColumn="0" w:lastRowFirstColumn="0" w:lastRowLastColumn="0"/>
              <w:rPr>
                <w:rFonts w:cs="Arial"/>
              </w:rPr>
            </w:pPr>
            <w:r w:rsidRPr="00CE3079">
              <w:rPr>
                <w:rFonts w:cs="Arial"/>
              </w:rPr>
              <w:t>Malay</w:t>
            </w:r>
          </w:p>
          <w:p w14:paraId="18F989EA" w14:textId="77777777" w:rsidR="00FD46FF" w:rsidRPr="00CE3079" w:rsidRDefault="00FD46FF" w:rsidP="000F0EFB">
            <w:pPr>
              <w:pStyle w:val="NoSpacing"/>
              <w:cnfStyle w:val="000000100000" w:firstRow="0" w:lastRow="0" w:firstColumn="0" w:lastColumn="0" w:oddVBand="0" w:evenVBand="0" w:oddHBand="1" w:evenHBand="0" w:firstRowFirstColumn="0" w:firstRowLastColumn="0" w:lastRowFirstColumn="0" w:lastRowLastColumn="0"/>
              <w:rPr>
                <w:rFonts w:cs="Arial"/>
              </w:rPr>
            </w:pPr>
            <w:r w:rsidRPr="00CE3079">
              <w:rPr>
                <w:rFonts w:cs="Arial"/>
              </w:rPr>
              <w:t>Indian</w:t>
            </w:r>
          </w:p>
          <w:p w14:paraId="7AEE669C" w14:textId="382C9194" w:rsidR="00FD46FF" w:rsidRPr="00CE3079" w:rsidRDefault="00FD46FF" w:rsidP="003F4E77">
            <w:pPr>
              <w:pStyle w:val="NoSpacing"/>
              <w:cnfStyle w:val="000000100000" w:firstRow="0" w:lastRow="0" w:firstColumn="0" w:lastColumn="0" w:oddVBand="0" w:evenVBand="0" w:oddHBand="1" w:evenHBand="0" w:firstRowFirstColumn="0" w:firstRowLastColumn="0" w:lastRowFirstColumn="0" w:lastRowLastColumn="0"/>
              <w:rPr>
                <w:rFonts w:cs="Arial"/>
                <w:b/>
                <w:bCs/>
              </w:rPr>
            </w:pPr>
            <w:r w:rsidRPr="00CE3079">
              <w:rPr>
                <w:rFonts w:cs="Arial"/>
              </w:rPr>
              <w:t>Other Races</w:t>
            </w:r>
          </w:p>
        </w:tc>
        <w:tc>
          <w:tcPr>
            <w:tcW w:w="1797" w:type="dxa"/>
          </w:tcPr>
          <w:p w14:paraId="20D99DC1" w14:textId="77777777" w:rsidR="00FD46FF" w:rsidRPr="00CE3079" w:rsidRDefault="00FD46FF" w:rsidP="000F0EFB">
            <w:pPr>
              <w:pStyle w:val="NoSpacing"/>
              <w:jc w:val="center"/>
              <w:cnfStyle w:val="000000100000" w:firstRow="0" w:lastRow="0" w:firstColumn="0" w:lastColumn="0" w:oddVBand="0" w:evenVBand="0" w:oddHBand="1" w:evenHBand="0" w:firstRowFirstColumn="0" w:firstRowLastColumn="0" w:lastRowFirstColumn="0" w:lastRowLastColumn="0"/>
              <w:rPr>
                <w:rFonts w:cs="Arial"/>
              </w:rPr>
            </w:pPr>
            <w:r w:rsidRPr="00CE3079">
              <w:rPr>
                <w:rFonts w:cs="Arial"/>
              </w:rPr>
              <w:t>92 (88)</w:t>
            </w:r>
          </w:p>
          <w:p w14:paraId="5785B76C" w14:textId="77777777" w:rsidR="00FD46FF" w:rsidRPr="00CE3079" w:rsidRDefault="00FD46FF" w:rsidP="000F0EFB">
            <w:pPr>
              <w:pStyle w:val="NoSpacing"/>
              <w:jc w:val="center"/>
              <w:cnfStyle w:val="000000100000" w:firstRow="0" w:lastRow="0" w:firstColumn="0" w:lastColumn="0" w:oddVBand="0" w:evenVBand="0" w:oddHBand="1" w:evenHBand="0" w:firstRowFirstColumn="0" w:firstRowLastColumn="0" w:lastRowFirstColumn="0" w:lastRowLastColumn="0"/>
              <w:rPr>
                <w:rFonts w:cs="Arial"/>
              </w:rPr>
            </w:pPr>
            <w:r w:rsidRPr="00CE3079">
              <w:rPr>
                <w:rFonts w:cs="Arial"/>
              </w:rPr>
              <w:t>3 (3)</w:t>
            </w:r>
          </w:p>
          <w:p w14:paraId="3FDAA0EC" w14:textId="77777777" w:rsidR="00FD46FF" w:rsidRPr="00CE3079" w:rsidRDefault="00FD46FF" w:rsidP="000F0EFB">
            <w:pPr>
              <w:pStyle w:val="NoSpacing"/>
              <w:jc w:val="center"/>
              <w:cnfStyle w:val="000000100000" w:firstRow="0" w:lastRow="0" w:firstColumn="0" w:lastColumn="0" w:oddVBand="0" w:evenVBand="0" w:oddHBand="1" w:evenHBand="0" w:firstRowFirstColumn="0" w:firstRowLastColumn="0" w:lastRowFirstColumn="0" w:lastRowLastColumn="0"/>
              <w:rPr>
                <w:rFonts w:cs="Arial"/>
              </w:rPr>
            </w:pPr>
            <w:r w:rsidRPr="00CE3079">
              <w:rPr>
                <w:rFonts w:cs="Arial"/>
              </w:rPr>
              <w:t>2 (2)</w:t>
            </w:r>
          </w:p>
          <w:p w14:paraId="26E36C7A" w14:textId="415C4CC9" w:rsidR="00FD46FF" w:rsidRPr="00CE3079" w:rsidRDefault="00FD46FF" w:rsidP="004D2267">
            <w:pPr>
              <w:pStyle w:val="NoSpacing"/>
              <w:jc w:val="center"/>
              <w:cnfStyle w:val="000000100000" w:firstRow="0" w:lastRow="0" w:firstColumn="0" w:lastColumn="0" w:oddVBand="0" w:evenVBand="0" w:oddHBand="1" w:evenHBand="0" w:firstRowFirstColumn="0" w:firstRowLastColumn="0" w:lastRowFirstColumn="0" w:lastRowLastColumn="0"/>
              <w:rPr>
                <w:rFonts w:cs="Arial"/>
              </w:rPr>
            </w:pPr>
            <w:r w:rsidRPr="00CE3079">
              <w:rPr>
                <w:rFonts w:cs="Arial"/>
              </w:rPr>
              <w:t>7 (7)</w:t>
            </w:r>
          </w:p>
        </w:tc>
      </w:tr>
    </w:tbl>
    <w:p w14:paraId="1DD40469" w14:textId="77777777" w:rsidR="00F93841" w:rsidRPr="00CE3079" w:rsidRDefault="00F93841" w:rsidP="00043EEC">
      <w:pPr>
        <w:pStyle w:val="BodyText"/>
        <w:spacing w:before="0" w:after="0"/>
      </w:pPr>
    </w:p>
    <w:p w14:paraId="00370964" w14:textId="01A1234D" w:rsidR="00BC3F4C" w:rsidRPr="00CE3079" w:rsidRDefault="00B528AE" w:rsidP="008C7A64">
      <w:pPr>
        <w:pStyle w:val="Heading2"/>
        <w:tabs>
          <w:tab w:val="right" w:pos="9026"/>
        </w:tabs>
        <w:spacing w:after="160" w:line="240" w:lineRule="auto"/>
        <w:rPr>
          <w:rFonts w:cs="Arial"/>
        </w:rPr>
      </w:pPr>
      <w:r w:rsidRPr="00CE3079">
        <w:rPr>
          <w:rFonts w:cs="Arial"/>
        </w:rPr>
        <w:t>Data Analysis</w:t>
      </w:r>
      <w:r w:rsidR="00837159" w:rsidRPr="00CE3079">
        <w:rPr>
          <w:rFonts w:cs="Arial"/>
        </w:rPr>
        <w:tab/>
      </w:r>
    </w:p>
    <w:p w14:paraId="2C44D421" w14:textId="70AFB3D0" w:rsidR="002E4D6A" w:rsidRPr="00CE3079" w:rsidRDefault="002E4D6A" w:rsidP="008F716E">
      <w:pPr>
        <w:rPr>
          <w:rFonts w:ascii="Arial" w:hAnsi="Arial" w:cs="Arial"/>
        </w:rPr>
      </w:pPr>
      <w:r w:rsidRPr="00CE3079">
        <w:rPr>
          <w:rFonts w:ascii="Arial" w:hAnsi="Arial" w:cs="Arial"/>
        </w:rPr>
        <w:t>The qualitative data was transcribed verbatim and analysed using the qualitative data software N</w:t>
      </w:r>
      <w:r w:rsidR="00713352" w:rsidRPr="00CE3079">
        <w:rPr>
          <w:rFonts w:ascii="Arial" w:hAnsi="Arial" w:cs="Arial"/>
        </w:rPr>
        <w:t>V</w:t>
      </w:r>
      <w:r w:rsidRPr="00CE3079">
        <w:rPr>
          <w:rFonts w:ascii="Arial" w:hAnsi="Arial" w:cs="Arial"/>
        </w:rPr>
        <w:t>ivo pro 12 (</w:t>
      </w:r>
      <w:r w:rsidRPr="00CE3079">
        <w:rPr>
          <w:rFonts w:ascii="Arial" w:hAnsi="Arial" w:cs="Arial"/>
          <w:color w:val="0000FF"/>
        </w:rPr>
        <w:t>QSR International, 2015</w:t>
      </w:r>
      <w:r w:rsidRPr="00CE3079">
        <w:rPr>
          <w:rFonts w:ascii="Arial" w:hAnsi="Arial" w:cs="Arial"/>
        </w:rPr>
        <w:t>) following an iterative principle of data coding and analysis known as grounded theory analysis (</w:t>
      </w:r>
      <w:r w:rsidRPr="00CE3079">
        <w:rPr>
          <w:rFonts w:ascii="Arial" w:hAnsi="Arial" w:cs="Arial"/>
          <w:color w:val="3333FF"/>
        </w:rPr>
        <w:t>Charmaz, 2006</w:t>
      </w:r>
      <w:r w:rsidRPr="00CE3079">
        <w:rPr>
          <w:rFonts w:ascii="Arial" w:hAnsi="Arial" w:cs="Arial"/>
        </w:rPr>
        <w:t xml:space="preserve">). </w:t>
      </w:r>
      <w:r w:rsidR="008D68D8" w:rsidRPr="00CE3079">
        <w:rPr>
          <w:rFonts w:ascii="Arial" w:hAnsi="Arial" w:cs="Arial"/>
        </w:rPr>
        <w:lastRenderedPageBreak/>
        <w:t xml:space="preserve">Main patterns </w:t>
      </w:r>
      <w:r w:rsidR="00D70F08" w:rsidRPr="00CE3079">
        <w:rPr>
          <w:rFonts w:ascii="Arial" w:hAnsi="Arial" w:cs="Arial"/>
        </w:rPr>
        <w:t xml:space="preserve">in the data </w:t>
      </w:r>
      <w:r w:rsidR="008D68D8" w:rsidRPr="00CE3079">
        <w:rPr>
          <w:rFonts w:ascii="Arial" w:hAnsi="Arial" w:cs="Arial"/>
        </w:rPr>
        <w:t xml:space="preserve">were identified and grouped in </w:t>
      </w:r>
      <w:r w:rsidR="00985335" w:rsidRPr="00CE3079">
        <w:rPr>
          <w:rFonts w:ascii="Arial" w:hAnsi="Arial" w:cs="Arial"/>
        </w:rPr>
        <w:t>codes</w:t>
      </w:r>
      <w:r w:rsidR="005B307C" w:rsidRPr="00CE3079">
        <w:rPr>
          <w:rFonts w:ascii="Arial" w:hAnsi="Arial" w:cs="Arial"/>
        </w:rPr>
        <w:t xml:space="preserve"> at different stages</w:t>
      </w:r>
      <w:r w:rsidR="00BB369D" w:rsidRPr="00CE3079">
        <w:rPr>
          <w:rFonts w:ascii="Arial" w:hAnsi="Arial" w:cs="Arial"/>
        </w:rPr>
        <w:t xml:space="preserve"> (</w:t>
      </w:r>
      <w:r w:rsidR="00762EC7" w:rsidRPr="00CE3079">
        <w:rPr>
          <w:rFonts w:ascii="Arial" w:hAnsi="Arial" w:cs="Arial"/>
        </w:rPr>
        <w:t>F</w:t>
      </w:r>
      <w:r w:rsidR="00BB369D" w:rsidRPr="00CE3079">
        <w:rPr>
          <w:rFonts w:ascii="Arial" w:hAnsi="Arial" w:cs="Arial"/>
        </w:rPr>
        <w:t>igure 3)</w:t>
      </w:r>
      <w:r w:rsidR="0031544F" w:rsidRPr="00CE3079">
        <w:rPr>
          <w:rFonts w:ascii="Arial" w:hAnsi="Arial" w:cs="Arial"/>
        </w:rPr>
        <w:t xml:space="preserve">. Upon saturation of the codes (i.e., </w:t>
      </w:r>
      <w:r w:rsidR="009757CD" w:rsidRPr="00CE3079">
        <w:rPr>
          <w:rFonts w:ascii="Arial" w:hAnsi="Arial" w:cs="Arial"/>
        </w:rPr>
        <w:t xml:space="preserve">new </w:t>
      </w:r>
      <w:r w:rsidR="00985335" w:rsidRPr="00CE3079">
        <w:rPr>
          <w:rFonts w:ascii="Arial" w:hAnsi="Arial" w:cs="Arial"/>
        </w:rPr>
        <w:t>codes</w:t>
      </w:r>
      <w:r w:rsidR="009757CD" w:rsidRPr="00CE3079">
        <w:rPr>
          <w:rFonts w:ascii="Arial" w:hAnsi="Arial" w:cs="Arial"/>
        </w:rPr>
        <w:t xml:space="preserve"> do not emerge</w:t>
      </w:r>
      <w:r w:rsidR="00935312" w:rsidRPr="00CE3079">
        <w:rPr>
          <w:rFonts w:ascii="Arial" w:hAnsi="Arial" w:cs="Arial"/>
        </w:rPr>
        <w:t>)</w:t>
      </w:r>
      <w:r w:rsidR="005B307C" w:rsidRPr="00CE3079">
        <w:rPr>
          <w:rFonts w:ascii="Arial" w:hAnsi="Arial" w:cs="Arial"/>
        </w:rPr>
        <w:t xml:space="preserve"> </w:t>
      </w:r>
      <w:r w:rsidR="008F716E" w:rsidRPr="00CE3079">
        <w:rPr>
          <w:rStyle w:val="BodyTextChar"/>
        </w:rPr>
        <w:t>the data was cluster</w:t>
      </w:r>
      <w:r w:rsidR="00120E29" w:rsidRPr="00CE3079">
        <w:rPr>
          <w:rStyle w:val="BodyTextChar"/>
        </w:rPr>
        <w:t>ed</w:t>
      </w:r>
      <w:r w:rsidR="008F716E" w:rsidRPr="00CE3079">
        <w:rPr>
          <w:rStyle w:val="BodyTextChar"/>
        </w:rPr>
        <w:t xml:space="preserve"> into </w:t>
      </w:r>
      <w:r w:rsidR="00B16FA8" w:rsidRPr="00CE3079">
        <w:rPr>
          <w:rStyle w:val="BodyTextChar"/>
        </w:rPr>
        <w:t xml:space="preserve">final </w:t>
      </w:r>
      <w:r w:rsidR="008F716E" w:rsidRPr="00CE3079">
        <w:rPr>
          <w:rStyle w:val="BodyTextChar"/>
        </w:rPr>
        <w:t>themes</w:t>
      </w:r>
      <w:r w:rsidR="008F716E" w:rsidRPr="00CE3079">
        <w:rPr>
          <w:rFonts w:ascii="Arial" w:hAnsi="Arial" w:cs="Arial"/>
        </w:rPr>
        <w:t xml:space="preserve"> </w:t>
      </w:r>
      <w:r w:rsidR="00B76749" w:rsidRPr="00CE3079">
        <w:rPr>
          <w:rFonts w:ascii="Arial" w:hAnsi="Arial" w:cs="Arial"/>
        </w:rPr>
        <w:t>(</w:t>
      </w:r>
      <w:r w:rsidR="00B76749" w:rsidRPr="00CE3079">
        <w:rPr>
          <w:rFonts w:ascii="Arial" w:hAnsi="Arial" w:cs="Arial"/>
          <w:color w:val="0000FF"/>
        </w:rPr>
        <w:t xml:space="preserve">Saunders </w:t>
      </w:r>
      <w:r w:rsidR="00B76749" w:rsidRPr="00CE3079">
        <w:rPr>
          <w:rFonts w:ascii="Arial" w:hAnsi="Arial" w:cs="Arial"/>
          <w:i/>
          <w:iCs/>
          <w:color w:val="0000FF"/>
        </w:rPr>
        <w:t xml:space="preserve">et </w:t>
      </w:r>
      <w:r w:rsidR="00B76749" w:rsidRPr="00CE3079">
        <w:rPr>
          <w:rFonts w:ascii="Arial" w:hAnsi="Arial" w:cs="Arial"/>
          <w:color w:val="0000FF"/>
        </w:rPr>
        <w:t>al, 2018</w:t>
      </w:r>
      <w:r w:rsidR="00B76749" w:rsidRPr="00CE3079">
        <w:rPr>
          <w:rFonts w:ascii="Arial" w:hAnsi="Arial" w:cs="Arial"/>
        </w:rPr>
        <w:t xml:space="preserve">; </w:t>
      </w:r>
      <w:r w:rsidR="008F716E" w:rsidRPr="00CE3079">
        <w:rPr>
          <w:rFonts w:ascii="Arial" w:hAnsi="Arial" w:cs="Arial"/>
          <w:color w:val="3333FF"/>
        </w:rPr>
        <w:t>Casey &amp; Murphy, 2009</w:t>
      </w:r>
      <w:r w:rsidR="008F716E" w:rsidRPr="00CE3079">
        <w:rPr>
          <w:rFonts w:ascii="Arial" w:hAnsi="Arial" w:cs="Arial"/>
        </w:rPr>
        <w:t>;</w:t>
      </w:r>
      <w:r w:rsidR="008F716E" w:rsidRPr="00CE3079">
        <w:rPr>
          <w:rFonts w:ascii="Arial" w:hAnsi="Arial" w:cs="Arial"/>
          <w:color w:val="3333FF"/>
        </w:rPr>
        <w:t xml:space="preserve"> </w:t>
      </w:r>
      <w:r w:rsidR="00C46936" w:rsidRPr="00CE3079">
        <w:rPr>
          <w:rFonts w:ascii="Arial" w:hAnsi="Arial" w:cs="Arial"/>
          <w:color w:val="0000FF"/>
        </w:rPr>
        <w:t>Boyatzis, 1998</w:t>
      </w:r>
      <w:r w:rsidR="00C46936" w:rsidRPr="00CE3079">
        <w:rPr>
          <w:rFonts w:ascii="Arial" w:hAnsi="Arial" w:cs="Arial"/>
          <w:color w:val="202124"/>
          <w:shd w:val="clear" w:color="auto" w:fill="FFFFFF"/>
        </w:rPr>
        <w:t>)</w:t>
      </w:r>
      <w:r w:rsidR="008F716E" w:rsidRPr="00CE3079">
        <w:rPr>
          <w:rStyle w:val="BodyTextChar"/>
        </w:rPr>
        <w:t>.</w:t>
      </w:r>
      <w:r w:rsidR="008F716E" w:rsidRPr="00CE3079">
        <w:rPr>
          <w:rFonts w:ascii="Arial" w:hAnsi="Arial" w:cs="Arial"/>
        </w:rPr>
        <w:t xml:space="preserve"> </w:t>
      </w:r>
      <w:r w:rsidRPr="00CE3079">
        <w:rPr>
          <w:rFonts w:ascii="Arial" w:hAnsi="Arial" w:cs="Arial"/>
        </w:rPr>
        <w:t>To increase the transparency and consistency of the codes</w:t>
      </w:r>
      <w:r w:rsidR="0090293D" w:rsidRPr="00CE3079">
        <w:rPr>
          <w:rFonts w:ascii="Arial" w:hAnsi="Arial" w:cs="Arial"/>
        </w:rPr>
        <w:t xml:space="preserve"> and themes</w:t>
      </w:r>
      <w:r w:rsidRPr="00CE3079">
        <w:rPr>
          <w:rFonts w:ascii="Arial" w:hAnsi="Arial" w:cs="Arial"/>
        </w:rPr>
        <w:t>, two stages of data analysis were conducted independently by two researchers to compare and validate the results (</w:t>
      </w:r>
      <w:proofErr w:type="spellStart"/>
      <w:r w:rsidRPr="00CE3079">
        <w:rPr>
          <w:rFonts w:ascii="Arial" w:hAnsi="Arial" w:cs="Arial"/>
          <w:color w:val="3333FF"/>
        </w:rPr>
        <w:t>Golafshani</w:t>
      </w:r>
      <w:proofErr w:type="spellEnd"/>
      <w:r w:rsidRPr="00CE3079">
        <w:rPr>
          <w:rFonts w:ascii="Arial" w:hAnsi="Arial" w:cs="Arial"/>
          <w:color w:val="3333FF"/>
        </w:rPr>
        <w:t>, 2003; Singh, 2014</w:t>
      </w:r>
      <w:r w:rsidRPr="00CE3079">
        <w:rPr>
          <w:rFonts w:ascii="Arial" w:hAnsi="Arial" w:cs="Arial"/>
        </w:rPr>
        <w:t>).</w:t>
      </w:r>
    </w:p>
    <w:p w14:paraId="7B585D71" w14:textId="114309E7" w:rsidR="00AE6CF9" w:rsidRPr="00CE3079" w:rsidRDefault="0090293D" w:rsidP="005E17CC">
      <w:pPr>
        <w:ind w:firstLine="426"/>
        <w:rPr>
          <w:rFonts w:ascii="Arial" w:hAnsi="Arial" w:cs="Arial"/>
        </w:rPr>
      </w:pPr>
      <w:r w:rsidRPr="00CE3079">
        <w:rPr>
          <w:rFonts w:ascii="Arial" w:hAnsi="Arial" w:cs="Arial"/>
          <w:szCs w:val="24"/>
        </w:rPr>
        <w:t>Different statistical tests were conducted to analyse t</w:t>
      </w:r>
      <w:r w:rsidR="002963D2" w:rsidRPr="00CE3079">
        <w:rPr>
          <w:rFonts w:ascii="Arial" w:hAnsi="Arial" w:cs="Arial"/>
          <w:szCs w:val="24"/>
        </w:rPr>
        <w:t>he quantitative data</w:t>
      </w:r>
      <w:r w:rsidRPr="00CE3079">
        <w:rPr>
          <w:rFonts w:ascii="Arial" w:hAnsi="Arial" w:cs="Arial"/>
          <w:szCs w:val="24"/>
        </w:rPr>
        <w:t xml:space="preserve">. </w:t>
      </w:r>
      <w:r w:rsidR="00294223" w:rsidRPr="00CE3079">
        <w:rPr>
          <w:rFonts w:ascii="Arial" w:hAnsi="Arial" w:cs="Arial"/>
          <w:szCs w:val="24"/>
        </w:rPr>
        <w:t>Initially, a</w:t>
      </w:r>
      <w:r w:rsidR="001F410B" w:rsidRPr="00CE3079">
        <w:rPr>
          <w:rFonts w:ascii="Arial" w:hAnsi="Arial" w:cs="Arial"/>
          <w:szCs w:val="24"/>
        </w:rPr>
        <w:t xml:space="preserve">n exploratory correlation Spearman ranked test was conducted </w:t>
      </w:r>
      <w:r w:rsidR="008C47F4" w:rsidRPr="00CE3079">
        <w:rPr>
          <w:rFonts w:ascii="Arial" w:hAnsi="Arial" w:cs="Arial"/>
          <w:szCs w:val="24"/>
        </w:rPr>
        <w:t>to</w:t>
      </w:r>
      <w:r w:rsidR="001F410B" w:rsidRPr="00CE3079">
        <w:rPr>
          <w:rFonts w:ascii="Arial" w:hAnsi="Arial" w:cs="Arial"/>
          <w:szCs w:val="24"/>
        </w:rPr>
        <w:t xml:space="preserve"> </w:t>
      </w:r>
      <w:r w:rsidR="00914301" w:rsidRPr="00CE3079">
        <w:rPr>
          <w:rFonts w:ascii="Arial" w:hAnsi="Arial" w:cs="Arial"/>
          <w:szCs w:val="24"/>
        </w:rPr>
        <w:t>identify</w:t>
      </w:r>
      <w:r w:rsidR="001F410B" w:rsidRPr="00CE3079">
        <w:rPr>
          <w:rFonts w:ascii="Arial" w:hAnsi="Arial" w:cs="Arial"/>
          <w:szCs w:val="24"/>
        </w:rPr>
        <w:t xml:space="preserve"> any </w:t>
      </w:r>
      <w:r w:rsidR="006E2745" w:rsidRPr="00CE3079">
        <w:rPr>
          <w:rFonts w:ascii="Arial" w:hAnsi="Arial" w:cs="Arial"/>
          <w:szCs w:val="24"/>
        </w:rPr>
        <w:t xml:space="preserve">positive or negative </w:t>
      </w:r>
      <w:r w:rsidR="001F410B" w:rsidRPr="00CE3079">
        <w:rPr>
          <w:rFonts w:ascii="Arial" w:hAnsi="Arial" w:cs="Arial"/>
          <w:szCs w:val="24"/>
        </w:rPr>
        <w:t xml:space="preserve">relationships between </w:t>
      </w:r>
      <w:r w:rsidR="00173594" w:rsidRPr="00CE3079">
        <w:rPr>
          <w:rFonts w:ascii="Arial" w:hAnsi="Arial" w:cs="Arial"/>
        </w:rPr>
        <w:t xml:space="preserve">the </w:t>
      </w:r>
      <w:r w:rsidR="00FF10FF" w:rsidRPr="00CE3079">
        <w:rPr>
          <w:rFonts w:ascii="Arial" w:hAnsi="Arial" w:cs="Arial"/>
        </w:rPr>
        <w:t>variables</w:t>
      </w:r>
      <w:r w:rsidR="006D26C9" w:rsidRPr="00CE3079">
        <w:rPr>
          <w:rFonts w:ascii="Arial" w:hAnsi="Arial" w:cs="Arial"/>
        </w:rPr>
        <w:t xml:space="preserve"> measuring the </w:t>
      </w:r>
      <w:r w:rsidR="00C27F64" w:rsidRPr="00CE3079">
        <w:rPr>
          <w:rFonts w:ascii="Arial" w:hAnsi="Arial" w:cs="Arial"/>
        </w:rPr>
        <w:t xml:space="preserve">duration </w:t>
      </w:r>
      <w:r w:rsidR="00173594" w:rsidRPr="00CE3079">
        <w:rPr>
          <w:rFonts w:ascii="Arial" w:hAnsi="Arial" w:cs="Arial"/>
        </w:rPr>
        <w:t>of engagement, number of programmes attended, frequency of engagement</w:t>
      </w:r>
      <w:r w:rsidR="00593FA0" w:rsidRPr="00CE3079">
        <w:rPr>
          <w:rFonts w:ascii="Arial" w:hAnsi="Arial" w:cs="Arial"/>
        </w:rPr>
        <w:t xml:space="preserve"> </w:t>
      </w:r>
      <w:r w:rsidR="00632D77" w:rsidRPr="00CE3079">
        <w:rPr>
          <w:rFonts w:ascii="Arial" w:hAnsi="Arial" w:cs="Arial"/>
        </w:rPr>
        <w:t xml:space="preserve">in GUI NPM </w:t>
      </w:r>
      <w:r w:rsidR="008D7EE5" w:rsidRPr="00CE3079">
        <w:rPr>
          <w:rFonts w:ascii="Arial" w:hAnsi="Arial" w:cs="Arial"/>
        </w:rPr>
        <w:t xml:space="preserve">against </w:t>
      </w:r>
      <w:r w:rsidR="00593FA0" w:rsidRPr="00CE3079">
        <w:rPr>
          <w:rFonts w:ascii="Arial" w:hAnsi="Arial" w:cs="Arial"/>
        </w:rPr>
        <w:t xml:space="preserve">the </w:t>
      </w:r>
      <w:r w:rsidR="008D7EE5" w:rsidRPr="00CE3079">
        <w:rPr>
          <w:rFonts w:ascii="Arial" w:hAnsi="Arial" w:cs="Arial"/>
        </w:rPr>
        <w:t>six</w:t>
      </w:r>
      <w:r w:rsidR="00593FA0" w:rsidRPr="00CE3079">
        <w:rPr>
          <w:rFonts w:ascii="Arial" w:hAnsi="Arial" w:cs="Arial"/>
        </w:rPr>
        <w:t xml:space="preserve"> psychometric scales included in the survey</w:t>
      </w:r>
      <w:r w:rsidR="000B6CA8" w:rsidRPr="00CE3079">
        <w:rPr>
          <w:rFonts w:ascii="Arial" w:hAnsi="Arial" w:cs="Arial"/>
        </w:rPr>
        <w:t>.</w:t>
      </w:r>
      <w:r w:rsidR="00F4490C" w:rsidRPr="00CE3079">
        <w:rPr>
          <w:rFonts w:ascii="Arial" w:hAnsi="Arial" w:cs="Arial"/>
        </w:rPr>
        <w:t xml:space="preserve"> </w:t>
      </w:r>
      <w:commentRangeStart w:id="43"/>
      <w:r w:rsidR="00624C6C">
        <w:rPr>
          <w:rFonts w:ascii="Arial" w:hAnsi="Arial" w:cs="Arial"/>
        </w:rPr>
        <w:t>T</w:t>
      </w:r>
      <w:r w:rsidR="00B56B4E">
        <w:rPr>
          <w:rFonts w:ascii="Arial" w:hAnsi="Arial" w:cs="Arial"/>
        </w:rPr>
        <w:t>o address the significant difference</w:t>
      </w:r>
      <w:r w:rsidR="002175A2">
        <w:rPr>
          <w:rFonts w:ascii="Arial" w:hAnsi="Arial" w:cs="Arial"/>
        </w:rPr>
        <w:t>s</w:t>
      </w:r>
      <w:r w:rsidR="00B56B4E">
        <w:rPr>
          <w:rFonts w:ascii="Arial" w:hAnsi="Arial" w:cs="Arial"/>
        </w:rPr>
        <w:t xml:space="preserve"> in gender observed in the sample size that </w:t>
      </w:r>
      <w:r w:rsidR="002175A2" w:rsidRPr="002175A2">
        <w:rPr>
          <w:rFonts w:ascii="Arial" w:hAnsi="Arial" w:cs="Arial"/>
        </w:rPr>
        <w:t xml:space="preserve">included 75 female and 28 male respondents </w:t>
      </w:r>
      <w:r w:rsidR="002175A2">
        <w:rPr>
          <w:rFonts w:ascii="Arial" w:hAnsi="Arial" w:cs="Arial"/>
        </w:rPr>
        <w:t>a</w:t>
      </w:r>
      <w:r w:rsidR="002175A2" w:rsidRPr="002175A2">
        <w:rPr>
          <w:rFonts w:ascii="Arial" w:hAnsi="Arial" w:cs="Arial"/>
        </w:rPr>
        <w:t xml:space="preserve"> </w:t>
      </w:r>
      <w:r w:rsidR="0013184A" w:rsidRPr="002175A2">
        <w:rPr>
          <w:rFonts w:ascii="Arial" w:hAnsi="Arial" w:cs="Arial"/>
        </w:rPr>
        <w:t>median</w:t>
      </w:r>
      <w:r w:rsidR="0013184A">
        <w:rPr>
          <w:rFonts w:ascii="Arial" w:hAnsi="Arial" w:cs="Arial"/>
        </w:rPr>
        <w:t xml:space="preserve"> test</w:t>
      </w:r>
      <w:r w:rsidR="002175A2" w:rsidRPr="002175A2">
        <w:rPr>
          <w:rFonts w:ascii="Arial" w:hAnsi="Arial" w:cs="Arial"/>
        </w:rPr>
        <w:t xml:space="preserve"> was conducted to find statistically significant differences between the two groups according to all the variables measured. </w:t>
      </w:r>
      <w:r w:rsidR="0013184A">
        <w:rPr>
          <w:rFonts w:ascii="Arial" w:hAnsi="Arial" w:cs="Arial"/>
        </w:rPr>
        <w:t>N</w:t>
      </w:r>
      <w:r w:rsidR="002175A2" w:rsidRPr="002175A2">
        <w:rPr>
          <w:rFonts w:ascii="Arial" w:hAnsi="Arial" w:cs="Arial"/>
        </w:rPr>
        <w:t>o significant difference was observed</w:t>
      </w:r>
      <w:r w:rsidR="0013184A">
        <w:rPr>
          <w:rFonts w:ascii="Arial" w:hAnsi="Arial" w:cs="Arial"/>
        </w:rPr>
        <w:t xml:space="preserve"> except from</w:t>
      </w:r>
      <w:r w:rsidR="002175A2" w:rsidRPr="002175A2">
        <w:rPr>
          <w:rFonts w:ascii="Arial" w:hAnsi="Arial" w:cs="Arial"/>
        </w:rPr>
        <w:t xml:space="preserve"> variable self-efficacy p=0.04</w:t>
      </w:r>
      <w:r w:rsidR="0013184A">
        <w:rPr>
          <w:rFonts w:ascii="Arial" w:hAnsi="Arial" w:cs="Arial"/>
        </w:rPr>
        <w:t xml:space="preserve">. </w:t>
      </w:r>
      <w:commentRangeEnd w:id="43"/>
      <w:r w:rsidR="0013184A">
        <w:rPr>
          <w:rStyle w:val="CommentReference"/>
        </w:rPr>
        <w:commentReference w:id="43"/>
      </w:r>
    </w:p>
    <w:p w14:paraId="38DE9C94" w14:textId="5F2A219D" w:rsidR="00AE6CF9" w:rsidRPr="00CE3079" w:rsidRDefault="00AE6CF9" w:rsidP="005E17CC">
      <w:pPr>
        <w:ind w:firstLine="426"/>
        <w:rPr>
          <w:rFonts w:ascii="Arial" w:hAnsi="Arial" w:cs="Arial"/>
        </w:rPr>
      </w:pPr>
      <w:commentRangeStart w:id="44"/>
      <w:r w:rsidRPr="00CE3079">
        <w:rPr>
          <w:rFonts w:ascii="Arial" w:hAnsi="Arial" w:cs="Arial"/>
          <w:szCs w:val="24"/>
        </w:rPr>
        <w:t xml:space="preserve">To further understand how NPM unfolds, </w:t>
      </w:r>
      <w:del w:id="45" w:author="Yohei Kato" w:date="2022-02-17T16:34:00Z">
        <w:r w:rsidRPr="00CE3079" w:rsidDel="00B14DD4">
          <w:rPr>
            <w:rFonts w:ascii="Arial" w:hAnsi="Arial" w:cs="Arial"/>
            <w:szCs w:val="24"/>
          </w:rPr>
          <w:delText xml:space="preserve">a </w:delText>
        </w:r>
      </w:del>
      <w:ins w:id="46" w:author="Yohei Kato" w:date="2022-02-17T16:34:00Z">
        <w:r w:rsidR="00B14DD4">
          <w:rPr>
            <w:rFonts w:ascii="Arial" w:hAnsi="Arial" w:cs="Arial"/>
            <w:szCs w:val="24"/>
          </w:rPr>
          <w:t>two-step</w:t>
        </w:r>
        <w:r w:rsidR="00B14DD4" w:rsidRPr="00CE3079">
          <w:rPr>
            <w:rFonts w:ascii="Arial" w:hAnsi="Arial" w:cs="Arial"/>
            <w:szCs w:val="24"/>
          </w:rPr>
          <w:t xml:space="preserve"> </w:t>
        </w:r>
      </w:ins>
      <w:r w:rsidRPr="00CE3079">
        <w:rPr>
          <w:rFonts w:ascii="Arial" w:hAnsi="Arial" w:cs="Arial"/>
          <w:szCs w:val="24"/>
        </w:rPr>
        <w:t>cluster analysis</w:t>
      </w:r>
      <w:ins w:id="47" w:author="Yohei Kato" w:date="2022-02-17T16:34:00Z">
        <w:r w:rsidR="00732124">
          <w:rPr>
            <w:rFonts w:ascii="Arial" w:hAnsi="Arial" w:cs="Arial"/>
            <w:szCs w:val="24"/>
          </w:rPr>
          <w:t xml:space="preserve"> (</w:t>
        </w:r>
        <w:proofErr w:type="spellStart"/>
        <w:r w:rsidR="005B2D3A" w:rsidRPr="005B2D3A">
          <w:rPr>
            <w:rFonts w:ascii="Arial" w:hAnsi="Arial" w:cs="Arial"/>
            <w:szCs w:val="24"/>
          </w:rPr>
          <w:t>Ibes</w:t>
        </w:r>
        <w:proofErr w:type="spellEnd"/>
        <w:r w:rsidR="005B2D3A" w:rsidRPr="005B2D3A">
          <w:rPr>
            <w:rFonts w:ascii="Arial" w:hAnsi="Arial" w:cs="Arial"/>
            <w:szCs w:val="24"/>
          </w:rPr>
          <w:t xml:space="preserve">, 2015; Song &amp; </w:t>
        </w:r>
        <w:proofErr w:type="spellStart"/>
        <w:r w:rsidR="005B2D3A" w:rsidRPr="005B2D3A">
          <w:rPr>
            <w:rFonts w:ascii="Arial" w:hAnsi="Arial" w:cs="Arial"/>
            <w:szCs w:val="24"/>
          </w:rPr>
          <w:t>Knaap</w:t>
        </w:r>
        <w:proofErr w:type="spellEnd"/>
        <w:r w:rsidR="005B2D3A" w:rsidRPr="005B2D3A">
          <w:rPr>
            <w:rFonts w:ascii="Arial" w:hAnsi="Arial" w:cs="Arial"/>
            <w:szCs w:val="24"/>
          </w:rPr>
          <w:t>, 2007</w:t>
        </w:r>
        <w:r w:rsidR="00732124">
          <w:rPr>
            <w:rFonts w:ascii="Arial" w:hAnsi="Arial" w:cs="Arial"/>
            <w:szCs w:val="24"/>
          </w:rPr>
          <w:t>)</w:t>
        </w:r>
      </w:ins>
      <w:r w:rsidRPr="00CE3079">
        <w:rPr>
          <w:rFonts w:ascii="Arial" w:hAnsi="Arial" w:cs="Arial"/>
          <w:szCs w:val="24"/>
        </w:rPr>
        <w:t xml:space="preserve"> </w:t>
      </w:r>
      <w:r w:rsidRPr="00CE3079">
        <w:rPr>
          <w:rFonts w:ascii="Arial" w:hAnsi="Arial" w:cs="Arial"/>
        </w:rPr>
        <w:t xml:space="preserve">was conducted to divide GUI members into relevant groups according to the frequency of engagement, duration of commitment, and number of programmes attended. </w:t>
      </w:r>
      <w:commentRangeEnd w:id="44"/>
      <w:r w:rsidR="00511ADB">
        <w:rPr>
          <w:rStyle w:val="CommentReference"/>
        </w:rPr>
        <w:commentReference w:id="44"/>
      </w:r>
      <w:r w:rsidRPr="00CE3079">
        <w:rPr>
          <w:rFonts w:ascii="Arial" w:hAnsi="Arial" w:cs="Arial"/>
        </w:rPr>
        <w:t>After the clusters were identified, a Kruskal-</w:t>
      </w:r>
      <w:proofErr w:type="gramStart"/>
      <w:r w:rsidRPr="00CE3079">
        <w:rPr>
          <w:rFonts w:ascii="Arial" w:hAnsi="Arial" w:cs="Arial"/>
        </w:rPr>
        <w:t>Wallis</w:t>
      </w:r>
      <w:proofErr w:type="gramEnd"/>
      <w:r w:rsidRPr="00CE3079">
        <w:rPr>
          <w:rFonts w:ascii="Arial" w:hAnsi="Arial" w:cs="Arial"/>
        </w:rPr>
        <w:t xml:space="preserve"> test was conducted to find statistically significant differences across the groups according to all the variables included in the survey. Given the uneven distribution of participants in each of the clusters, the </w:t>
      </w:r>
      <w:proofErr w:type="spellStart"/>
      <w:r w:rsidRPr="00CE3079">
        <w:rPr>
          <w:rFonts w:ascii="Arial" w:hAnsi="Arial" w:cs="Arial"/>
        </w:rPr>
        <w:t>Fligner</w:t>
      </w:r>
      <w:proofErr w:type="spellEnd"/>
      <w:r w:rsidRPr="00CE3079">
        <w:rPr>
          <w:rFonts w:ascii="Arial" w:hAnsi="Arial" w:cs="Arial"/>
        </w:rPr>
        <w:t>-</w:t>
      </w:r>
      <w:r w:rsidR="00F51339" w:rsidRPr="00CE3079">
        <w:rPr>
          <w:rFonts w:ascii="Arial" w:hAnsi="Arial" w:cs="Arial"/>
        </w:rPr>
        <w:t>K</w:t>
      </w:r>
      <w:r w:rsidRPr="00CE3079">
        <w:rPr>
          <w:rFonts w:ascii="Arial" w:hAnsi="Arial" w:cs="Arial"/>
        </w:rPr>
        <w:t xml:space="preserve">illeen test was conducted to test the homogeneity of variance across the four groups against the scales measured. </w:t>
      </w:r>
      <w:r w:rsidR="00F51339" w:rsidRPr="00CE3079">
        <w:rPr>
          <w:rFonts w:ascii="Arial" w:hAnsi="Arial" w:cs="Arial"/>
        </w:rPr>
        <w:t>Except for Self-Esteem scale, a</w:t>
      </w:r>
      <w:r w:rsidRPr="00CE3079">
        <w:rPr>
          <w:rFonts w:ascii="Arial" w:hAnsi="Arial" w:cs="Arial"/>
        </w:rPr>
        <w:t xml:space="preserve">n equal variance across the groups was reported by the </w:t>
      </w:r>
      <w:proofErr w:type="spellStart"/>
      <w:r w:rsidRPr="00CE3079">
        <w:rPr>
          <w:rFonts w:ascii="Arial" w:hAnsi="Arial" w:cs="Arial"/>
        </w:rPr>
        <w:t>Fligner</w:t>
      </w:r>
      <w:proofErr w:type="spellEnd"/>
      <w:r w:rsidRPr="00CE3079">
        <w:rPr>
          <w:rFonts w:ascii="Arial" w:hAnsi="Arial" w:cs="Arial"/>
        </w:rPr>
        <w:t>-</w:t>
      </w:r>
      <w:r w:rsidR="00F51339" w:rsidRPr="00CE3079">
        <w:rPr>
          <w:rFonts w:ascii="Arial" w:hAnsi="Arial" w:cs="Arial"/>
        </w:rPr>
        <w:t>K</w:t>
      </w:r>
      <w:r w:rsidRPr="00CE3079">
        <w:rPr>
          <w:rFonts w:ascii="Arial" w:hAnsi="Arial" w:cs="Arial"/>
        </w:rPr>
        <w:t>illeen test.</w:t>
      </w:r>
    </w:p>
    <w:p w14:paraId="202FB6B9" w14:textId="2B3DDE68" w:rsidR="005A7EB1" w:rsidRPr="00CE3079" w:rsidRDefault="00A83F3F" w:rsidP="005445FC">
      <w:pPr>
        <w:rPr>
          <w:rFonts w:ascii="Arial" w:hAnsi="Arial" w:cs="Arial"/>
        </w:rPr>
      </w:pPr>
      <w:r w:rsidRPr="00CE3079">
        <w:rPr>
          <w:rFonts w:cs="Arial"/>
          <w:noProof/>
        </w:rPr>
        <w:lastRenderedPageBreak/>
        <w:drawing>
          <wp:inline distT="0" distB="0" distL="0" distR="0" wp14:anchorId="7F8A141E" wp14:editId="0ACA2CFE">
            <wp:extent cx="5534108" cy="3416358"/>
            <wp:effectExtent l="0" t="0" r="0" b="0"/>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rotWithShape="1">
                    <a:blip r:embed="rId16" cstate="print">
                      <a:extLst>
                        <a:ext uri="{28A0092B-C50C-407E-A947-70E740481C1C}">
                          <a14:useLocalDpi xmlns:a14="http://schemas.microsoft.com/office/drawing/2010/main" val="0"/>
                        </a:ext>
                      </a:extLst>
                    </a:blip>
                    <a:srcRect b="8383"/>
                    <a:stretch/>
                  </pic:blipFill>
                  <pic:spPr bwMode="auto">
                    <a:xfrm>
                      <a:off x="0" y="0"/>
                      <a:ext cx="5540465" cy="3420282"/>
                    </a:xfrm>
                    <a:prstGeom prst="rect">
                      <a:avLst/>
                    </a:prstGeom>
                    <a:ln>
                      <a:noFill/>
                    </a:ln>
                    <a:extLst>
                      <a:ext uri="{53640926-AAD7-44D8-BBD7-CCE9431645EC}">
                        <a14:shadowObscured xmlns:a14="http://schemas.microsoft.com/office/drawing/2010/main"/>
                      </a:ext>
                    </a:extLst>
                  </pic:spPr>
                </pic:pic>
              </a:graphicData>
            </a:graphic>
          </wp:inline>
        </w:drawing>
      </w:r>
    </w:p>
    <w:p w14:paraId="74FE2813" w14:textId="2C48033A" w:rsidR="005546C1" w:rsidRPr="00CE3079" w:rsidRDefault="00A07722" w:rsidP="00A6426B">
      <w:pPr>
        <w:pStyle w:val="NoSpacing"/>
        <w:jc w:val="center"/>
        <w:rPr>
          <w:rFonts w:cs="Arial"/>
        </w:rPr>
      </w:pPr>
      <w:r w:rsidRPr="00CE3079">
        <w:rPr>
          <w:rFonts w:cs="Arial"/>
          <w:b/>
          <w:bCs/>
        </w:rPr>
        <w:t xml:space="preserve">Figure </w:t>
      </w:r>
      <w:r w:rsidR="001A387A" w:rsidRPr="00CE3079">
        <w:rPr>
          <w:rFonts w:cs="Arial"/>
          <w:b/>
          <w:bCs/>
        </w:rPr>
        <w:fldChar w:fldCharType="begin"/>
      </w:r>
      <w:r w:rsidR="001A387A" w:rsidRPr="00CE3079">
        <w:rPr>
          <w:rFonts w:cs="Arial"/>
          <w:b/>
          <w:bCs/>
        </w:rPr>
        <w:instrText xml:space="preserve"> SEQ Figure \* ARABIC </w:instrText>
      </w:r>
      <w:r w:rsidR="001A387A" w:rsidRPr="00CE3079">
        <w:rPr>
          <w:rFonts w:cs="Arial"/>
          <w:b/>
          <w:bCs/>
        </w:rPr>
        <w:fldChar w:fldCharType="separate"/>
      </w:r>
      <w:r w:rsidR="00365341">
        <w:rPr>
          <w:rFonts w:cs="Arial"/>
          <w:b/>
          <w:bCs/>
          <w:noProof/>
        </w:rPr>
        <w:t>5</w:t>
      </w:r>
      <w:r w:rsidR="001A387A" w:rsidRPr="00CE3079">
        <w:rPr>
          <w:rFonts w:cs="Arial"/>
          <w:b/>
          <w:bCs/>
          <w:noProof/>
        </w:rPr>
        <w:fldChar w:fldCharType="end"/>
      </w:r>
      <w:r w:rsidRPr="00CE3079">
        <w:rPr>
          <w:rFonts w:cs="Arial"/>
          <w:b/>
          <w:bCs/>
        </w:rPr>
        <w:t>.</w:t>
      </w:r>
      <w:r w:rsidRPr="00CE3079">
        <w:rPr>
          <w:rFonts w:cs="Arial"/>
        </w:rPr>
        <w:t xml:space="preserve"> </w:t>
      </w:r>
      <w:r w:rsidR="000B7CB7" w:rsidRPr="00CE3079">
        <w:rPr>
          <w:rFonts w:cs="Arial"/>
        </w:rPr>
        <w:t>Overall</w:t>
      </w:r>
      <w:r w:rsidR="00C930AD" w:rsidRPr="00CE3079">
        <w:rPr>
          <w:rFonts w:cs="Arial"/>
        </w:rPr>
        <w:t xml:space="preserve"> process</w:t>
      </w:r>
      <w:r w:rsidR="000B7CB7" w:rsidRPr="00CE3079">
        <w:rPr>
          <w:rFonts w:cs="Arial"/>
        </w:rPr>
        <w:t xml:space="preserve"> of the d</w:t>
      </w:r>
      <w:r w:rsidR="005546C1" w:rsidRPr="00CE3079">
        <w:rPr>
          <w:rFonts w:cs="Arial"/>
        </w:rPr>
        <w:t xml:space="preserve">ata </w:t>
      </w:r>
      <w:r w:rsidR="00AE2FDA" w:rsidRPr="00CE3079">
        <w:rPr>
          <w:rFonts w:cs="Arial"/>
        </w:rPr>
        <w:t>analysis</w:t>
      </w:r>
      <w:r w:rsidR="000B7CB7" w:rsidRPr="00CE3079">
        <w:rPr>
          <w:rFonts w:cs="Arial"/>
        </w:rPr>
        <w:t xml:space="preserve"> showing: Qualitative and quantitative analyses</w:t>
      </w:r>
      <w:r w:rsidR="00C930AD" w:rsidRPr="00CE3079">
        <w:rPr>
          <w:rFonts w:cs="Arial"/>
        </w:rPr>
        <w:t>.</w:t>
      </w:r>
    </w:p>
    <w:p w14:paraId="5C4CC073" w14:textId="77777777" w:rsidR="00AE6CF9" w:rsidRPr="00CE3079" w:rsidRDefault="00AE6CF9" w:rsidP="00655778">
      <w:pPr>
        <w:pStyle w:val="BodyText"/>
        <w:spacing w:before="0"/>
      </w:pPr>
    </w:p>
    <w:p w14:paraId="3221749C" w14:textId="0B21CB51" w:rsidR="00E843DA" w:rsidRPr="00CE3079" w:rsidRDefault="00B528AE" w:rsidP="009A0514">
      <w:pPr>
        <w:pStyle w:val="Heading2"/>
        <w:rPr>
          <w:rFonts w:cs="Arial"/>
          <w:lang w:val="en-US"/>
        </w:rPr>
      </w:pPr>
      <w:r w:rsidRPr="00CE3079">
        <w:rPr>
          <w:rFonts w:cs="Arial"/>
          <w:lang w:val="en-US"/>
        </w:rPr>
        <w:t>Results:</w:t>
      </w:r>
      <w:r w:rsidR="00725C52" w:rsidRPr="00CE3079">
        <w:rPr>
          <w:rFonts w:cs="Arial"/>
          <w:lang w:val="en-US"/>
        </w:rPr>
        <w:t xml:space="preserve"> </w:t>
      </w:r>
      <w:r w:rsidR="00E67C53" w:rsidRPr="00CE3079">
        <w:rPr>
          <w:rFonts w:cs="Arial"/>
          <w:lang w:val="en-US"/>
        </w:rPr>
        <w:t xml:space="preserve">The Process of </w:t>
      </w:r>
      <w:r w:rsidR="004B1434" w:rsidRPr="00CE3079">
        <w:rPr>
          <w:rFonts w:cs="Arial"/>
          <w:lang w:val="en-US"/>
        </w:rPr>
        <w:t>Nature Placemaking</w:t>
      </w:r>
      <w:r w:rsidR="00E67C53" w:rsidRPr="00CE3079">
        <w:rPr>
          <w:rFonts w:cs="Arial"/>
          <w:lang w:val="en-US"/>
        </w:rPr>
        <w:t xml:space="preserve"> and Facilitators </w:t>
      </w:r>
    </w:p>
    <w:p w14:paraId="488347E2" w14:textId="59408BF6" w:rsidR="00E843DA" w:rsidRPr="00CE3079" w:rsidRDefault="00971770" w:rsidP="00E843DA">
      <w:pPr>
        <w:pStyle w:val="BodyText"/>
      </w:pPr>
      <w:r w:rsidRPr="00CE3079">
        <w:t>T</w:t>
      </w:r>
      <w:r w:rsidR="00AC2DE5" w:rsidRPr="00CE3079">
        <w:t>h</w:t>
      </w:r>
      <w:r w:rsidR="00E843DA" w:rsidRPr="00CE3079">
        <w:t xml:space="preserve">is section </w:t>
      </w:r>
      <w:r w:rsidR="00EC1D1F" w:rsidRPr="00CE3079">
        <w:t xml:space="preserve">presents the final </w:t>
      </w:r>
      <w:r w:rsidRPr="00CE3079">
        <w:t xml:space="preserve">four </w:t>
      </w:r>
      <w:r w:rsidR="00EC1D1F" w:rsidRPr="00CE3079">
        <w:t xml:space="preserve">themes identified </w:t>
      </w:r>
      <w:r w:rsidR="00A05A19" w:rsidRPr="00CE3079">
        <w:t xml:space="preserve">from </w:t>
      </w:r>
      <w:r w:rsidR="00515A9E" w:rsidRPr="00CE3079">
        <w:t>the qualitative data analysis</w:t>
      </w:r>
      <w:r w:rsidR="00E843DA" w:rsidRPr="00CE3079">
        <w:t xml:space="preserve">: 1) The intangible values: The 5G mentality; 2) Hands on experience: Environmental awareness and nature connection; 3) Restoration and self-awareness through nature connection; </w:t>
      </w:r>
      <w:r w:rsidR="002B0488" w:rsidRPr="00CE3079">
        <w:t xml:space="preserve">and </w:t>
      </w:r>
      <w:r w:rsidR="00E843DA" w:rsidRPr="00CE3079">
        <w:t xml:space="preserve">4) Creating a safe place and sense of community. </w:t>
      </w:r>
    </w:p>
    <w:p w14:paraId="6F698051" w14:textId="51280F37" w:rsidR="00E843DA" w:rsidRPr="00CE3079" w:rsidRDefault="00E843DA" w:rsidP="008C7A64">
      <w:pPr>
        <w:pStyle w:val="Heading3"/>
        <w:spacing w:after="160" w:line="240" w:lineRule="auto"/>
        <w:rPr>
          <w:rFonts w:cs="Arial"/>
        </w:rPr>
      </w:pPr>
      <w:r w:rsidRPr="00CE3079">
        <w:rPr>
          <w:rFonts w:cs="Arial"/>
        </w:rPr>
        <w:t xml:space="preserve">The Intangible Values: The 5G mentality </w:t>
      </w:r>
    </w:p>
    <w:p w14:paraId="0886CF00" w14:textId="4B855EA1" w:rsidR="00E843DA" w:rsidRPr="00CE3079" w:rsidRDefault="00E843DA" w:rsidP="00E843DA">
      <w:pPr>
        <w:rPr>
          <w:rFonts w:ascii="Arial" w:hAnsi="Arial" w:cs="Arial"/>
        </w:rPr>
      </w:pPr>
      <w:commentRangeStart w:id="48"/>
      <w:r w:rsidRPr="00CE3079">
        <w:rPr>
          <w:rFonts w:ascii="Arial" w:hAnsi="Arial" w:cs="Arial"/>
        </w:rPr>
        <w:t xml:space="preserve">The process of NPM is defined by different stages that evolve over time </w:t>
      </w:r>
      <w:r w:rsidR="009C2942" w:rsidRPr="00CE3079">
        <w:rPr>
          <w:rFonts w:ascii="Arial" w:hAnsi="Arial" w:cs="Arial"/>
        </w:rPr>
        <w:t xml:space="preserve">when </w:t>
      </w:r>
      <w:r w:rsidRPr="00CE3079">
        <w:rPr>
          <w:rFonts w:ascii="Arial" w:hAnsi="Arial" w:cs="Arial"/>
        </w:rPr>
        <w:t xml:space="preserve">volunteers engage in GUI activities. Although this study </w:t>
      </w:r>
      <w:r w:rsidR="008B6B0F" w:rsidRPr="00CE3079">
        <w:rPr>
          <w:rFonts w:ascii="Arial" w:hAnsi="Arial" w:cs="Arial"/>
        </w:rPr>
        <w:t>did</w:t>
      </w:r>
      <w:r w:rsidRPr="00CE3079">
        <w:rPr>
          <w:rFonts w:ascii="Arial" w:hAnsi="Arial" w:cs="Arial"/>
        </w:rPr>
        <w:t xml:space="preserve"> not intend to determine if the NPM process occur</w:t>
      </w:r>
      <w:r w:rsidR="003F60B6" w:rsidRPr="00CE3079">
        <w:rPr>
          <w:rFonts w:ascii="Arial" w:hAnsi="Arial" w:cs="Arial"/>
        </w:rPr>
        <w:t>red</w:t>
      </w:r>
      <w:r w:rsidRPr="00CE3079">
        <w:rPr>
          <w:rFonts w:ascii="Arial" w:hAnsi="Arial" w:cs="Arial"/>
        </w:rPr>
        <w:t xml:space="preserve"> in a linear manner</w:t>
      </w:r>
      <w:r w:rsidR="00F04C41" w:rsidRPr="00CE3079">
        <w:rPr>
          <w:rFonts w:ascii="Arial" w:hAnsi="Arial" w:cs="Arial"/>
        </w:rPr>
        <w:t xml:space="preserve"> over time</w:t>
      </w:r>
      <w:r w:rsidRPr="00CE3079">
        <w:rPr>
          <w:rFonts w:ascii="Arial" w:hAnsi="Arial" w:cs="Arial"/>
        </w:rPr>
        <w:t xml:space="preserve">, it was possible to distinguish a series of components or determinants that help unfold </w:t>
      </w:r>
      <w:r w:rsidR="003F60B6" w:rsidRPr="00CE3079">
        <w:rPr>
          <w:rFonts w:ascii="Arial" w:hAnsi="Arial" w:cs="Arial"/>
        </w:rPr>
        <w:t xml:space="preserve">the </w:t>
      </w:r>
      <w:r w:rsidRPr="00CE3079">
        <w:rPr>
          <w:rFonts w:ascii="Arial" w:hAnsi="Arial" w:cs="Arial"/>
        </w:rPr>
        <w:t xml:space="preserve">NPM process in GUI. </w:t>
      </w:r>
      <w:commentRangeEnd w:id="48"/>
      <w:r w:rsidR="00BE66BE">
        <w:rPr>
          <w:rStyle w:val="CommentReference"/>
        </w:rPr>
        <w:commentReference w:id="48"/>
      </w:r>
      <w:r w:rsidRPr="00CE3079">
        <w:rPr>
          <w:rFonts w:ascii="Arial" w:hAnsi="Arial" w:cs="Arial"/>
        </w:rPr>
        <w:t xml:space="preserve">According to </w:t>
      </w:r>
      <w:r w:rsidR="00814752" w:rsidRPr="00CE3079">
        <w:rPr>
          <w:rFonts w:ascii="Arial" w:hAnsi="Arial" w:cs="Arial"/>
        </w:rPr>
        <w:t>FGD</w:t>
      </w:r>
      <w:r w:rsidR="00171F4B" w:rsidRPr="00CE3079">
        <w:rPr>
          <w:rFonts w:ascii="Arial" w:hAnsi="Arial" w:cs="Arial"/>
        </w:rPr>
        <w:t xml:space="preserve"> </w:t>
      </w:r>
      <w:r w:rsidRPr="00CE3079">
        <w:rPr>
          <w:rFonts w:ascii="Arial" w:hAnsi="Arial" w:cs="Arial"/>
        </w:rPr>
        <w:t>participants, there are a set of overarching principles that help define the experiences in GUI. These set of principles were acknowledged as the 5Gs: Gracious, Green, Giving, Grounded and Grateful.</w:t>
      </w:r>
      <w:r w:rsidRPr="00CE3079">
        <w:rPr>
          <w:rFonts w:ascii="Arial" w:hAnsi="Arial" w:cs="Arial"/>
          <w:i/>
          <w:iCs/>
        </w:rPr>
        <w:t xml:space="preserve"> </w:t>
      </w:r>
      <w:r w:rsidRPr="00CE3079">
        <w:rPr>
          <w:rFonts w:ascii="Arial" w:hAnsi="Arial" w:cs="Arial"/>
        </w:rPr>
        <w:t>Some participants asserted to have been positively affected by these values. During the discussions</w:t>
      </w:r>
      <w:r w:rsidR="00D6460B" w:rsidRPr="00CE3079">
        <w:rPr>
          <w:rFonts w:ascii="Arial" w:hAnsi="Arial" w:cs="Arial"/>
        </w:rPr>
        <w:t>,</w:t>
      </w:r>
      <w:r w:rsidRPr="00CE3079">
        <w:rPr>
          <w:rFonts w:ascii="Arial" w:hAnsi="Arial" w:cs="Arial"/>
        </w:rPr>
        <w:t xml:space="preserve"> it was found that these five values have been integrated in the mindset of many of the participants. For </w:t>
      </w:r>
      <w:r w:rsidRPr="00CE3079">
        <w:rPr>
          <w:rFonts w:ascii="Arial" w:hAnsi="Arial" w:cs="Arial"/>
        </w:rPr>
        <w:lastRenderedPageBreak/>
        <w:t xml:space="preserve">instance, Sophie, Clare, and </w:t>
      </w:r>
      <w:proofErr w:type="spellStart"/>
      <w:r w:rsidRPr="00CE3079">
        <w:rPr>
          <w:rFonts w:ascii="Arial" w:hAnsi="Arial" w:cs="Arial"/>
        </w:rPr>
        <w:t>Francy</w:t>
      </w:r>
      <w:proofErr w:type="spellEnd"/>
      <w:r w:rsidRPr="00CE3079">
        <w:rPr>
          <w:rFonts w:ascii="Arial" w:hAnsi="Arial" w:cs="Arial"/>
        </w:rPr>
        <w:t xml:space="preserve"> (pseudonyms) shared their views about GUI, describ</w:t>
      </w:r>
      <w:r w:rsidR="00C379B8" w:rsidRPr="00CE3079">
        <w:rPr>
          <w:rFonts w:ascii="Arial" w:hAnsi="Arial" w:cs="Arial"/>
        </w:rPr>
        <w:t>ing</w:t>
      </w:r>
      <w:r w:rsidRPr="00CE3079">
        <w:rPr>
          <w:rFonts w:ascii="Arial" w:hAnsi="Arial" w:cs="Arial"/>
        </w:rPr>
        <w:t xml:space="preserve"> how these principles are part of their personal values:</w:t>
      </w:r>
    </w:p>
    <w:p w14:paraId="36BFFB15" w14:textId="26E96D89" w:rsidR="00E843DA" w:rsidRPr="00CE3079" w:rsidRDefault="008872B5" w:rsidP="006F367D">
      <w:pPr>
        <w:pStyle w:val="Cuotes"/>
        <w:ind w:right="521"/>
        <w:rPr>
          <w:rFonts w:cs="Arial"/>
          <w:i w:val="0"/>
          <w:iCs/>
          <w:color w:val="FF0000"/>
        </w:rPr>
      </w:pPr>
      <w:commentRangeStart w:id="49"/>
      <w:r w:rsidRPr="008872B5">
        <w:rPr>
          <w:rFonts w:cs="Arial"/>
        </w:rPr>
        <w:t>“</w:t>
      </w:r>
      <w:commentRangeEnd w:id="49"/>
      <w:r w:rsidR="00067EFD">
        <w:rPr>
          <w:rStyle w:val="CommentReference"/>
          <w:rFonts w:ascii="Gill Sans MT" w:hAnsi="Gill Sans MT"/>
          <w:i w:val="0"/>
        </w:rPr>
        <w:commentReference w:id="49"/>
      </w:r>
      <w:r w:rsidR="00025451" w:rsidRPr="00025451">
        <w:rPr>
          <w:rFonts w:cs="Arial"/>
        </w:rPr>
        <w:t xml:space="preserve">I feel grateful. There are times when I feel inspired, but most of the time I feel grateful. I think being part of GUI has also made me a better person, like to be friendly to people, to be warm. Because you see these positive energies here at GUI then It’s more important to learn about the </w:t>
      </w:r>
      <w:proofErr w:type="spellStart"/>
      <w:r w:rsidR="00025451" w:rsidRPr="00025451">
        <w:rPr>
          <w:rFonts w:cs="Arial"/>
        </w:rPr>
        <w:t>groundedness</w:t>
      </w:r>
      <w:proofErr w:type="spellEnd"/>
      <w:r w:rsidR="00025451" w:rsidRPr="00025451">
        <w:rPr>
          <w:rFonts w:cs="Arial"/>
        </w:rPr>
        <w:t>, be grateful, your worth in the world is all these things. Like, why we recycle? When we are green It’s also because we are grateful for the things that we receive from Earth, and from our environment. So, it’s not like a replacement kind of mindset but more of to come here and recharge and experience new things that maybe you didn’t know that you’d imagine you’d like to. By just coming here, you just get exposure. every time we come here, something unexpected will happen. I think only with an open mind and open heart to experience new things then can you appreciate your trip here. my fallback plan is always the 5Gs. being open minded and have place to explore</w:t>
      </w:r>
      <w:r w:rsidR="00E843DA" w:rsidRPr="00CE3079">
        <w:rPr>
          <w:rFonts w:cs="Arial"/>
        </w:rPr>
        <w:t xml:space="preserve">” </w:t>
      </w:r>
      <w:r w:rsidR="00E843DA" w:rsidRPr="00CE3079">
        <w:rPr>
          <w:rFonts w:cs="Arial"/>
          <w:i w:val="0"/>
          <w:iCs/>
        </w:rPr>
        <w:t>(</w:t>
      </w:r>
      <w:r w:rsidR="007B24E9" w:rsidRPr="00CE3079">
        <w:rPr>
          <w:rFonts w:cs="Arial"/>
          <w:i w:val="0"/>
          <w:iCs/>
        </w:rPr>
        <w:t>Lina, FGD5</w:t>
      </w:r>
      <w:r w:rsidR="00E843DA" w:rsidRPr="00CE3079">
        <w:rPr>
          <w:rFonts w:cs="Arial"/>
          <w:i w:val="0"/>
          <w:iCs/>
        </w:rPr>
        <w:t>)</w:t>
      </w:r>
      <w:r w:rsidR="00025451">
        <w:rPr>
          <w:rFonts w:cs="Arial"/>
          <w:i w:val="0"/>
          <w:iCs/>
        </w:rPr>
        <w:t>.</w:t>
      </w:r>
    </w:p>
    <w:p w14:paraId="7E10246D" w14:textId="77777777" w:rsidR="00E843DA" w:rsidRPr="00CE3079" w:rsidRDefault="00E843DA" w:rsidP="006F367D">
      <w:pPr>
        <w:pStyle w:val="Cuotes"/>
        <w:ind w:right="521"/>
        <w:rPr>
          <w:rFonts w:cs="Arial"/>
        </w:rPr>
      </w:pPr>
    </w:p>
    <w:p w14:paraId="4C525498" w14:textId="77777777" w:rsidR="00E843DA" w:rsidRPr="00CE3079" w:rsidRDefault="00E843DA" w:rsidP="006F367D">
      <w:pPr>
        <w:pStyle w:val="Cuotes"/>
        <w:ind w:right="521"/>
        <w:rPr>
          <w:rFonts w:cs="Arial"/>
        </w:rPr>
      </w:pPr>
      <w:r w:rsidRPr="00CE3079">
        <w:rPr>
          <w:rFonts w:cs="Arial"/>
        </w:rPr>
        <w:t xml:space="preserve">“I think relationships here, they are not exactly transactional – when you give something, and you get something in return. But over here when we do things, and this is something that we have said across throughout this conversation, is that when we give, we don’t really expect anything in return. We do it because we </w:t>
      </w:r>
      <w:proofErr w:type="gramStart"/>
      <w:r w:rsidRPr="00CE3079">
        <w:rPr>
          <w:rFonts w:cs="Arial"/>
        </w:rPr>
        <w:t>actually want</w:t>
      </w:r>
      <w:proofErr w:type="gramEnd"/>
      <w:r w:rsidRPr="00CE3079">
        <w:rPr>
          <w:rFonts w:cs="Arial"/>
        </w:rPr>
        <w:t xml:space="preserve"> to contribute to the growth of this space. And that growth itself is the reward that we want, and being able to serve the people, that itself is good enough for us” </w:t>
      </w:r>
      <w:r w:rsidRPr="00CE3079">
        <w:rPr>
          <w:rFonts w:cs="Arial"/>
          <w:i w:val="0"/>
          <w:iCs/>
        </w:rPr>
        <w:t>(Claire, FGD 4).</w:t>
      </w:r>
    </w:p>
    <w:p w14:paraId="0D8433BF" w14:textId="77777777" w:rsidR="00E843DA" w:rsidRPr="00CE3079" w:rsidRDefault="00E843DA" w:rsidP="006F367D">
      <w:pPr>
        <w:pStyle w:val="NoSpacing"/>
        <w:ind w:left="567" w:right="521"/>
        <w:rPr>
          <w:rFonts w:cs="Arial"/>
          <w:i/>
          <w:iCs/>
          <w:sz w:val="24"/>
          <w:szCs w:val="24"/>
        </w:rPr>
      </w:pPr>
    </w:p>
    <w:p w14:paraId="23C1E8C6" w14:textId="77777777" w:rsidR="00E843DA" w:rsidRPr="00CE3079" w:rsidRDefault="00E843DA" w:rsidP="006F367D">
      <w:pPr>
        <w:pStyle w:val="Cuotes"/>
        <w:ind w:right="521"/>
        <w:rPr>
          <w:rFonts w:cs="Arial"/>
        </w:rPr>
      </w:pPr>
      <w:r w:rsidRPr="00CE3079">
        <w:rPr>
          <w:rFonts w:cs="Arial"/>
        </w:rPr>
        <w:t xml:space="preserve">“But really experiencing it throughout, like totally immerse yourself in the giving. So much so that you’re overflowing with it that you want to give yourself and people would experience it, and they start creating that multiplying effect in the community” </w:t>
      </w:r>
      <w:r w:rsidRPr="00CE3079">
        <w:rPr>
          <w:rFonts w:cs="Arial"/>
          <w:i w:val="0"/>
          <w:iCs/>
        </w:rPr>
        <w:t>(</w:t>
      </w:r>
      <w:proofErr w:type="spellStart"/>
      <w:r w:rsidRPr="00CE3079">
        <w:rPr>
          <w:rFonts w:cs="Arial"/>
          <w:i w:val="0"/>
          <w:iCs/>
        </w:rPr>
        <w:t>Francy</w:t>
      </w:r>
      <w:proofErr w:type="spellEnd"/>
      <w:r w:rsidRPr="00CE3079">
        <w:rPr>
          <w:rFonts w:cs="Arial"/>
          <w:i w:val="0"/>
          <w:iCs/>
        </w:rPr>
        <w:t>, FGD 4).</w:t>
      </w:r>
    </w:p>
    <w:p w14:paraId="662E5A71" w14:textId="77777777" w:rsidR="00805DB4" w:rsidRPr="00CE3079" w:rsidRDefault="00805DB4" w:rsidP="00E843DA">
      <w:pPr>
        <w:rPr>
          <w:rFonts w:ascii="Arial" w:hAnsi="Arial" w:cs="Arial"/>
        </w:rPr>
      </w:pPr>
    </w:p>
    <w:p w14:paraId="1C8014A3" w14:textId="30AD6C44" w:rsidR="00E843DA" w:rsidRPr="00CE3079" w:rsidRDefault="00E843DA" w:rsidP="005E17CC">
      <w:pPr>
        <w:ind w:firstLine="426"/>
        <w:rPr>
          <w:rFonts w:ascii="Arial" w:hAnsi="Arial" w:cs="Arial"/>
        </w:rPr>
      </w:pPr>
      <w:r w:rsidRPr="00CE3079">
        <w:rPr>
          <w:rFonts w:ascii="Arial" w:hAnsi="Arial" w:cs="Arial"/>
        </w:rPr>
        <w:t xml:space="preserve">The 5G values were recognized as part of the motivation that </w:t>
      </w:r>
      <w:r w:rsidR="00944ADE">
        <w:rPr>
          <w:rFonts w:ascii="Arial" w:hAnsi="Arial" w:cs="Arial"/>
        </w:rPr>
        <w:t>volunteers</w:t>
      </w:r>
      <w:r w:rsidRPr="00CE3079">
        <w:rPr>
          <w:rFonts w:ascii="Arial" w:hAnsi="Arial" w:cs="Arial"/>
        </w:rPr>
        <w:t xml:space="preserve"> take when they engage in GUI</w:t>
      </w:r>
      <w:r w:rsidR="00944ADE">
        <w:rPr>
          <w:rFonts w:ascii="Arial" w:hAnsi="Arial" w:cs="Arial"/>
        </w:rPr>
        <w:t xml:space="preserve"> nature-placemaking</w:t>
      </w:r>
      <w:r w:rsidRPr="00CE3079">
        <w:rPr>
          <w:rFonts w:ascii="Arial" w:hAnsi="Arial" w:cs="Arial"/>
        </w:rPr>
        <w:t xml:space="preserve"> activities. These 5G principles are inculcated</w:t>
      </w:r>
      <w:r w:rsidR="007B44AC">
        <w:rPr>
          <w:rFonts w:ascii="Arial" w:hAnsi="Arial" w:cs="Arial"/>
        </w:rPr>
        <w:t xml:space="preserve"> during the nature-placemaking programmes</w:t>
      </w:r>
      <w:r w:rsidRPr="00CE3079">
        <w:rPr>
          <w:rFonts w:ascii="Arial" w:hAnsi="Arial" w:cs="Arial"/>
        </w:rPr>
        <w:t xml:space="preserve"> and given as references of how GUI works. Nevertheless, these principles were recognized by participants as part of a free will process, in which those that interact in GUI decide to be part of, as stated by Peter: </w:t>
      </w:r>
    </w:p>
    <w:p w14:paraId="78A47D44" w14:textId="0F58D77A" w:rsidR="00E843DA" w:rsidRPr="00CE3079" w:rsidRDefault="00E843DA" w:rsidP="006F367D">
      <w:pPr>
        <w:pStyle w:val="Cuotes"/>
        <w:ind w:right="521"/>
        <w:rPr>
          <w:rFonts w:cs="Arial"/>
          <w:i w:val="0"/>
          <w:iCs/>
        </w:rPr>
      </w:pPr>
      <w:r w:rsidRPr="00CE3079">
        <w:rPr>
          <w:rFonts w:cs="Arial"/>
        </w:rPr>
        <w:t xml:space="preserve">“I think it’s also building the intrinsic motivation to do something. So, like how we’ve been saying freewill all that quite a </w:t>
      </w:r>
      <w:proofErr w:type="gramStart"/>
      <w:r w:rsidRPr="00CE3079">
        <w:rPr>
          <w:rFonts w:cs="Arial"/>
        </w:rPr>
        <w:t>lot</w:t>
      </w:r>
      <w:proofErr w:type="gramEnd"/>
      <w:r w:rsidRPr="00CE3079">
        <w:rPr>
          <w:rFonts w:cs="Arial"/>
        </w:rPr>
        <w:t xml:space="preserve"> but I think it’s really coming from the heart. So how do you nurture that want to give, want to do certain things, want to be gracious, rather than, I’m supposed to be, and this is how I would be judged” </w:t>
      </w:r>
      <w:r w:rsidRPr="00CE3079">
        <w:rPr>
          <w:rFonts w:cs="Arial"/>
          <w:i w:val="0"/>
          <w:iCs/>
        </w:rPr>
        <w:t>(Peter, FGD 4).</w:t>
      </w:r>
    </w:p>
    <w:p w14:paraId="5966818D" w14:textId="77777777" w:rsidR="00E843DA" w:rsidRPr="00CE3079" w:rsidRDefault="00E843DA" w:rsidP="00E843DA">
      <w:pPr>
        <w:pStyle w:val="TextBody"/>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sz w:val="28"/>
          <w:szCs w:val="28"/>
        </w:rPr>
      </w:pPr>
    </w:p>
    <w:p w14:paraId="4C84F522" w14:textId="4FE78BF0" w:rsidR="00E843DA" w:rsidRPr="00CE3079" w:rsidRDefault="00E843DA" w:rsidP="005E17CC">
      <w:pPr>
        <w:ind w:firstLine="426"/>
        <w:rPr>
          <w:rFonts w:ascii="Arial" w:hAnsi="Arial" w:cs="Arial"/>
        </w:rPr>
      </w:pPr>
      <w:r w:rsidRPr="00CE3079">
        <w:rPr>
          <w:rFonts w:ascii="Arial" w:hAnsi="Arial" w:cs="Arial"/>
        </w:rPr>
        <w:lastRenderedPageBreak/>
        <w:t>As noted by FG</w:t>
      </w:r>
      <w:r w:rsidR="004900C2" w:rsidRPr="00CE3079">
        <w:rPr>
          <w:rFonts w:ascii="Arial" w:hAnsi="Arial" w:cs="Arial"/>
        </w:rPr>
        <w:t>D</w:t>
      </w:r>
      <w:r w:rsidRPr="00CE3079">
        <w:rPr>
          <w:rFonts w:ascii="Arial" w:hAnsi="Arial" w:cs="Arial"/>
        </w:rPr>
        <w:t xml:space="preserve"> participants, the 5Gs are not a replacement of personal values or mindsets. On the contrary, these values complement their learning experience as human beings, since they are not offered at schools in the traditional education model: </w:t>
      </w:r>
    </w:p>
    <w:p w14:paraId="23BCFD4F" w14:textId="23E4A044" w:rsidR="00E843DA" w:rsidRPr="00CE3079" w:rsidRDefault="00E843DA" w:rsidP="007F5567">
      <w:pPr>
        <w:pStyle w:val="Cuotes"/>
        <w:ind w:right="521"/>
        <w:jc w:val="left"/>
        <w:rPr>
          <w:rFonts w:cs="Arial"/>
        </w:rPr>
      </w:pPr>
      <w:r w:rsidRPr="00CE3079">
        <w:rPr>
          <w:rFonts w:cs="Arial"/>
        </w:rPr>
        <w:t>“</w:t>
      </w:r>
      <w:r w:rsidR="007F5567" w:rsidRPr="007F5567">
        <w:rPr>
          <w:rFonts w:cs="Arial"/>
        </w:rPr>
        <w:t>I think it’s learning of attributes, of virtuous values, I’d say. That this place has. Because I think if you look back at the 5G values that GUI has, I’d think that actually what this space offers that cannot be offered in a formal school setting.</w:t>
      </w:r>
      <w:r w:rsidRPr="00CE3079">
        <w:rPr>
          <w:rFonts w:cs="Arial"/>
        </w:rPr>
        <w:t xml:space="preserve">” </w:t>
      </w:r>
      <w:r w:rsidRPr="00CE3079">
        <w:rPr>
          <w:rFonts w:cs="Arial"/>
          <w:i w:val="0"/>
          <w:iCs/>
        </w:rPr>
        <w:t>(</w:t>
      </w:r>
      <w:r w:rsidR="007F5567">
        <w:rPr>
          <w:rFonts w:cs="Arial"/>
          <w:i w:val="0"/>
          <w:iCs/>
        </w:rPr>
        <w:t>Kai Wen</w:t>
      </w:r>
      <w:r w:rsidRPr="00CE3079">
        <w:rPr>
          <w:rFonts w:cs="Arial"/>
          <w:i w:val="0"/>
          <w:iCs/>
        </w:rPr>
        <w:t>, FGD</w:t>
      </w:r>
      <w:r w:rsidR="007F5567">
        <w:rPr>
          <w:rFonts w:cs="Arial"/>
          <w:i w:val="0"/>
          <w:iCs/>
        </w:rPr>
        <w:t>3</w:t>
      </w:r>
      <w:r w:rsidRPr="00CE3079">
        <w:rPr>
          <w:rFonts w:cs="Arial"/>
          <w:i w:val="0"/>
          <w:iCs/>
        </w:rPr>
        <w:t>).</w:t>
      </w:r>
      <w:r w:rsidRPr="00CE3079">
        <w:rPr>
          <w:rFonts w:cs="Arial"/>
        </w:rPr>
        <w:br/>
      </w:r>
    </w:p>
    <w:p w14:paraId="244E7F04" w14:textId="12A33B22" w:rsidR="00E843DA" w:rsidRDefault="00E843DA" w:rsidP="006F367D">
      <w:pPr>
        <w:pStyle w:val="Cuotes"/>
        <w:ind w:right="521"/>
        <w:rPr>
          <w:rFonts w:cs="Arial"/>
          <w:i w:val="0"/>
          <w:iCs/>
        </w:rPr>
      </w:pPr>
      <w:r w:rsidRPr="00CE3079">
        <w:rPr>
          <w:rFonts w:cs="Arial"/>
        </w:rPr>
        <w:t xml:space="preserve">“I think it’s learning of attributes, of virtuous values, I’d say That this place has. Because I think if you look back at the 5G values that GUI has, I’d think that </w:t>
      </w:r>
      <w:proofErr w:type="gramStart"/>
      <w:r w:rsidRPr="00CE3079">
        <w:rPr>
          <w:rFonts w:cs="Arial"/>
        </w:rPr>
        <w:t>actually is</w:t>
      </w:r>
      <w:proofErr w:type="gramEnd"/>
      <w:r w:rsidRPr="00CE3079">
        <w:rPr>
          <w:rFonts w:cs="Arial"/>
        </w:rPr>
        <w:t xml:space="preserve"> what this space offers that cannot be offered in a formal school setting</w:t>
      </w:r>
      <w:r w:rsidR="00D6487C">
        <w:rPr>
          <w:rFonts w:cs="Arial"/>
        </w:rPr>
        <w:t xml:space="preserve">. </w:t>
      </w:r>
      <w:r w:rsidRPr="00CE3079">
        <w:rPr>
          <w:rFonts w:cs="Arial"/>
          <w:i w:val="0"/>
          <w:iCs/>
        </w:rPr>
        <w:t xml:space="preserve">(Hugo, FGD4). </w:t>
      </w:r>
    </w:p>
    <w:p w14:paraId="684FE289" w14:textId="77777777" w:rsidR="00B82009" w:rsidRPr="00B82009" w:rsidRDefault="00B82009" w:rsidP="00B82009">
      <w:pPr>
        <w:pStyle w:val="Cuotes"/>
      </w:pPr>
    </w:p>
    <w:p w14:paraId="3F104218" w14:textId="3E5577D4" w:rsidR="00B82009" w:rsidRPr="00B82009" w:rsidRDefault="00B82009" w:rsidP="00C24090">
      <w:pPr>
        <w:pStyle w:val="Cuotes"/>
        <w:ind w:right="521"/>
        <w:rPr>
          <w:i w:val="0"/>
          <w:iCs/>
        </w:rPr>
      </w:pPr>
      <w:r w:rsidRPr="00B82009">
        <w:t xml:space="preserve">“But you come </w:t>
      </w:r>
      <w:r w:rsidR="00C24090" w:rsidRPr="00B82009">
        <w:t>here,</w:t>
      </w:r>
      <w:r w:rsidRPr="00B82009">
        <w:t xml:space="preserve"> and you really walk the talk. Whatever values that you learned in school, here you automatically would do it. Because somehow the space invites you to do it. And because people are really doing it. You just feel like, </w:t>
      </w:r>
      <w:proofErr w:type="gramStart"/>
      <w:r w:rsidRPr="00B82009">
        <w:t>yeah</w:t>
      </w:r>
      <w:proofErr w:type="gramEnd"/>
      <w:r w:rsidRPr="00B82009">
        <w:t xml:space="preserve"> it’s natural. Not because someone asked me to do it. It’s just natural, everybody just </w:t>
      </w:r>
      <w:proofErr w:type="gramStart"/>
      <w:r w:rsidRPr="00B82009">
        <w:t>walk</w:t>
      </w:r>
      <w:proofErr w:type="gramEnd"/>
      <w:r w:rsidRPr="00B82009">
        <w:t xml:space="preserve"> the talk”</w:t>
      </w:r>
      <w:r>
        <w:rPr>
          <w:i w:val="0"/>
          <w:iCs/>
        </w:rPr>
        <w:t xml:space="preserve"> (</w:t>
      </w:r>
      <w:r w:rsidR="00C24090">
        <w:rPr>
          <w:i w:val="0"/>
          <w:iCs/>
        </w:rPr>
        <w:t xml:space="preserve">Tanya FGD7). </w:t>
      </w:r>
    </w:p>
    <w:p w14:paraId="20B3FC16" w14:textId="77777777" w:rsidR="00B82009" w:rsidRPr="00CE3079" w:rsidRDefault="00B82009" w:rsidP="006F367D">
      <w:pPr>
        <w:pStyle w:val="Cuotes"/>
        <w:ind w:right="521"/>
        <w:rPr>
          <w:rFonts w:cs="Arial"/>
          <w:i w:val="0"/>
          <w:iCs/>
        </w:rPr>
      </w:pPr>
    </w:p>
    <w:p w14:paraId="726B8295" w14:textId="77777777" w:rsidR="00E843DA" w:rsidRPr="00CE3079" w:rsidRDefault="00E843DA" w:rsidP="00E843DA">
      <w:pPr>
        <w:pStyle w:val="NoSpacing"/>
        <w:tabs>
          <w:tab w:val="left" w:pos="8364"/>
        </w:tabs>
        <w:ind w:left="567" w:right="855"/>
        <w:rPr>
          <w:rFonts w:cs="Arial"/>
          <w:sz w:val="24"/>
          <w:szCs w:val="24"/>
        </w:rPr>
      </w:pPr>
    </w:p>
    <w:p w14:paraId="217D8EEF" w14:textId="77777777" w:rsidR="00E843DA" w:rsidRPr="00CE3079" w:rsidRDefault="00E843DA" w:rsidP="00E843DA">
      <w:pPr>
        <w:pStyle w:val="Normal0"/>
        <w:rPr>
          <w:sz w:val="28"/>
          <w:szCs w:val="28"/>
        </w:rPr>
      </w:pPr>
    </w:p>
    <w:p w14:paraId="68E12397" w14:textId="055EA9F9" w:rsidR="00E843DA" w:rsidRPr="00CE3079" w:rsidRDefault="00E843DA" w:rsidP="005E17CC">
      <w:pPr>
        <w:ind w:firstLine="426"/>
        <w:rPr>
          <w:rFonts w:ascii="Arial" w:hAnsi="Arial" w:cs="Arial"/>
        </w:rPr>
      </w:pPr>
      <w:r w:rsidRPr="00CE3079">
        <w:rPr>
          <w:rFonts w:ascii="Arial" w:hAnsi="Arial" w:cs="Arial"/>
        </w:rPr>
        <w:t xml:space="preserve">During the discussion, some participants highlighted that the quality of interactions that occur in GUI transcend the idea of ‘transactional relationships’ or to give and take, which usually occurs in different social interactions. This new form of relating to people was defined by Grace as being more human: </w:t>
      </w:r>
    </w:p>
    <w:p w14:paraId="201F3D9C" w14:textId="77777777" w:rsidR="00E843DA" w:rsidRPr="00CE3079" w:rsidRDefault="00E843DA" w:rsidP="006F367D">
      <w:pPr>
        <w:pStyle w:val="Cuotes"/>
        <w:ind w:right="521"/>
        <w:rPr>
          <w:rFonts w:cs="Arial"/>
          <w:i w:val="0"/>
          <w:iCs/>
        </w:rPr>
      </w:pPr>
      <w:r w:rsidRPr="00CE3079">
        <w:rPr>
          <w:rFonts w:cs="Arial"/>
        </w:rPr>
        <w:t xml:space="preserve">“It taught me a lot of things, one of which is that the community here in GUI is very much “walk the talk”. The interactions here can be truthful to the values of graciousness, like saying hi, even to strangers. It’s inspired me to live more in accordance with these values, like saying hi to the bus captain when I board the bus. I’ve learnt to be more human, instead of relationships being transactional in nature” </w:t>
      </w:r>
      <w:r w:rsidRPr="00CE3079">
        <w:rPr>
          <w:rFonts w:cs="Arial"/>
          <w:i w:val="0"/>
          <w:iCs/>
        </w:rPr>
        <w:t xml:space="preserve">(Grace, FGD7). </w:t>
      </w:r>
    </w:p>
    <w:p w14:paraId="698B56C5" w14:textId="77777777" w:rsidR="00E843DA" w:rsidRPr="00CE3079" w:rsidRDefault="00E843DA" w:rsidP="00E843DA">
      <w:pPr>
        <w:pStyle w:val="NoSpacing"/>
        <w:ind w:right="855"/>
        <w:rPr>
          <w:rFonts w:cs="Arial"/>
          <w:i/>
          <w:iCs/>
          <w:sz w:val="24"/>
          <w:szCs w:val="24"/>
        </w:rPr>
      </w:pPr>
      <w:r w:rsidRPr="00CE3079">
        <w:rPr>
          <w:rFonts w:cs="Arial"/>
          <w:i/>
          <w:iCs/>
          <w:sz w:val="24"/>
          <w:szCs w:val="24"/>
        </w:rPr>
        <w:t xml:space="preserve"> </w:t>
      </w:r>
    </w:p>
    <w:p w14:paraId="218CC040" w14:textId="4C3BCFCC" w:rsidR="00E843DA" w:rsidRPr="00CE3079" w:rsidRDefault="00E843DA" w:rsidP="005E17CC">
      <w:pPr>
        <w:ind w:firstLine="426"/>
        <w:rPr>
          <w:rFonts w:ascii="Arial" w:hAnsi="Arial" w:cs="Arial"/>
        </w:rPr>
      </w:pPr>
      <w:r w:rsidRPr="00CE3079">
        <w:rPr>
          <w:rFonts w:ascii="Arial" w:hAnsi="Arial" w:cs="Arial"/>
        </w:rPr>
        <w:t xml:space="preserve">The concept of humanizing a place was defined by Freeman (2007) as </w:t>
      </w:r>
      <w:r w:rsidR="00C35709" w:rsidRPr="00CE3079">
        <w:rPr>
          <w:rFonts w:ascii="Arial" w:hAnsi="Arial" w:cs="Arial"/>
        </w:rPr>
        <w:t>a</w:t>
      </w:r>
      <w:r w:rsidRPr="00CE3079">
        <w:rPr>
          <w:rFonts w:ascii="Arial" w:hAnsi="Arial" w:cs="Arial"/>
        </w:rPr>
        <w:t xml:space="preserve"> placemaking process </w:t>
      </w:r>
      <w:r w:rsidR="00C35709" w:rsidRPr="00CE3079">
        <w:rPr>
          <w:rFonts w:ascii="Arial" w:hAnsi="Arial" w:cs="Arial"/>
        </w:rPr>
        <w:t xml:space="preserve">used to </w:t>
      </w:r>
      <w:r w:rsidRPr="00CE3079">
        <w:rPr>
          <w:rFonts w:ascii="Arial" w:hAnsi="Arial" w:cs="Arial"/>
        </w:rPr>
        <w:t>appropriat</w:t>
      </w:r>
      <w:r w:rsidR="00C35709" w:rsidRPr="00CE3079">
        <w:rPr>
          <w:rFonts w:ascii="Arial" w:hAnsi="Arial" w:cs="Arial"/>
        </w:rPr>
        <w:t>e</w:t>
      </w:r>
      <w:r w:rsidRPr="00CE3079">
        <w:rPr>
          <w:rFonts w:ascii="Arial" w:hAnsi="Arial" w:cs="Arial"/>
        </w:rPr>
        <w:t xml:space="preserve"> a space to mirror oneself, which occurs through learning about the physical space, getting to know people, being involved in activities, etc. The 5Gs ha</w:t>
      </w:r>
      <w:r w:rsidR="00591CE8" w:rsidRPr="00CE3079">
        <w:rPr>
          <w:rFonts w:ascii="Arial" w:hAnsi="Arial" w:cs="Arial"/>
        </w:rPr>
        <w:t>ve</w:t>
      </w:r>
      <w:r w:rsidRPr="00CE3079">
        <w:rPr>
          <w:rFonts w:ascii="Arial" w:hAnsi="Arial" w:cs="Arial"/>
        </w:rPr>
        <w:t xml:space="preserve"> been an integral part of the activities and programmes that GUI implements. In turn, GUI volunteers have integrated these teachings in</w:t>
      </w:r>
      <w:r w:rsidR="00591CE8" w:rsidRPr="00CE3079">
        <w:rPr>
          <w:rFonts w:ascii="Arial" w:hAnsi="Arial" w:cs="Arial"/>
        </w:rPr>
        <w:t>to</w:t>
      </w:r>
      <w:r w:rsidRPr="00CE3079">
        <w:rPr>
          <w:rFonts w:ascii="Arial" w:hAnsi="Arial" w:cs="Arial"/>
        </w:rPr>
        <w:t xml:space="preserve"> their daily interactions, creating a unique and personalized way of understanding the place according to the 5Gs. </w:t>
      </w:r>
    </w:p>
    <w:p w14:paraId="2FB81451" w14:textId="6D186940" w:rsidR="00E843DA" w:rsidRPr="00CE3079" w:rsidRDefault="00E843DA" w:rsidP="005E17CC">
      <w:pPr>
        <w:pStyle w:val="Heading3"/>
        <w:spacing w:after="160"/>
        <w:rPr>
          <w:rFonts w:cs="Arial"/>
        </w:rPr>
      </w:pPr>
      <w:r w:rsidRPr="00CE3079">
        <w:rPr>
          <w:rFonts w:cs="Arial"/>
        </w:rPr>
        <w:lastRenderedPageBreak/>
        <w:t>Hands on experience: nature connection and environmental awareness</w:t>
      </w:r>
    </w:p>
    <w:p w14:paraId="43F042B0" w14:textId="61C57E46" w:rsidR="00E843DA" w:rsidRPr="00CE3079" w:rsidRDefault="00E843DA" w:rsidP="00E843DA">
      <w:pPr>
        <w:rPr>
          <w:rFonts w:ascii="Arial" w:hAnsi="Arial" w:cs="Arial"/>
        </w:rPr>
      </w:pPr>
      <w:r w:rsidRPr="00CE3079">
        <w:rPr>
          <w:rFonts w:ascii="Arial" w:hAnsi="Arial" w:cs="Arial"/>
        </w:rPr>
        <w:t xml:space="preserve">In addition to creating </w:t>
      </w:r>
      <w:r w:rsidR="00431B85" w:rsidRPr="00CE3079">
        <w:rPr>
          <w:rFonts w:ascii="Arial" w:hAnsi="Arial" w:cs="Arial"/>
        </w:rPr>
        <w:t>a</w:t>
      </w:r>
      <w:r w:rsidRPr="00CE3079">
        <w:rPr>
          <w:rFonts w:ascii="Arial" w:hAnsi="Arial" w:cs="Arial"/>
        </w:rPr>
        <w:t xml:space="preserve"> humaniz</w:t>
      </w:r>
      <w:r w:rsidR="00431B85" w:rsidRPr="00CE3079">
        <w:rPr>
          <w:rFonts w:ascii="Arial" w:hAnsi="Arial" w:cs="Arial"/>
        </w:rPr>
        <w:t xml:space="preserve">ed experience of </w:t>
      </w:r>
      <w:r w:rsidRPr="00CE3079">
        <w:rPr>
          <w:rFonts w:ascii="Arial" w:hAnsi="Arial" w:cs="Arial"/>
        </w:rPr>
        <w:t>place, direct interaction with the natural environment through some of the GUI NPM activities helped</w:t>
      </w:r>
      <w:r w:rsidR="00D45EF7" w:rsidRPr="00CE3079">
        <w:rPr>
          <w:rFonts w:ascii="Arial" w:hAnsi="Arial" w:cs="Arial"/>
        </w:rPr>
        <w:t xml:space="preserve"> to</w:t>
      </w:r>
      <w:r w:rsidRPr="00CE3079">
        <w:rPr>
          <w:rFonts w:ascii="Arial" w:hAnsi="Arial" w:cs="Arial"/>
        </w:rPr>
        <w:t xml:space="preserve"> promote environmental awareness</w:t>
      </w:r>
      <w:r w:rsidR="00483C26" w:rsidRPr="00CE3079">
        <w:rPr>
          <w:rFonts w:ascii="Arial" w:hAnsi="Arial" w:cs="Arial"/>
        </w:rPr>
        <w:t xml:space="preserve">. </w:t>
      </w:r>
      <w:r w:rsidR="00E8477D" w:rsidRPr="00CE3079">
        <w:rPr>
          <w:rFonts w:ascii="Arial" w:hAnsi="Arial" w:cs="Arial"/>
        </w:rPr>
        <w:t xml:space="preserve">Among </w:t>
      </w:r>
      <w:r w:rsidR="00CF0074" w:rsidRPr="00CE3079">
        <w:rPr>
          <w:rFonts w:ascii="Arial" w:hAnsi="Arial" w:cs="Arial"/>
        </w:rPr>
        <w:t>discussions in sessions 5 and 7</w:t>
      </w:r>
      <w:r w:rsidR="00E8477D" w:rsidRPr="00CE3079">
        <w:rPr>
          <w:rFonts w:ascii="Arial" w:hAnsi="Arial" w:cs="Arial"/>
        </w:rPr>
        <w:t xml:space="preserve">, </w:t>
      </w:r>
      <w:r w:rsidR="00CF0074" w:rsidRPr="00CE3079">
        <w:rPr>
          <w:rFonts w:ascii="Arial" w:hAnsi="Arial" w:cs="Arial"/>
        </w:rPr>
        <w:t>participants</w:t>
      </w:r>
      <w:r w:rsidR="00987E0C" w:rsidRPr="00CE3079">
        <w:rPr>
          <w:rFonts w:ascii="Arial" w:hAnsi="Arial" w:cs="Arial"/>
        </w:rPr>
        <w:t xml:space="preserve"> reported</w:t>
      </w:r>
      <w:r w:rsidRPr="00CE3079">
        <w:rPr>
          <w:rFonts w:ascii="Arial" w:hAnsi="Arial" w:cs="Arial"/>
        </w:rPr>
        <w:t xml:space="preserve"> reduce</w:t>
      </w:r>
      <w:r w:rsidR="00483C26" w:rsidRPr="00CE3079">
        <w:rPr>
          <w:rFonts w:ascii="Arial" w:hAnsi="Arial" w:cs="Arial"/>
        </w:rPr>
        <w:t>d</w:t>
      </w:r>
      <w:r w:rsidR="00883624" w:rsidRPr="00CE3079">
        <w:rPr>
          <w:rFonts w:ascii="Arial" w:hAnsi="Arial" w:cs="Arial"/>
        </w:rPr>
        <w:t xml:space="preserve"> </w:t>
      </w:r>
      <w:r w:rsidR="00995B16" w:rsidRPr="00CE3079">
        <w:rPr>
          <w:rFonts w:ascii="Arial" w:hAnsi="Arial" w:cs="Arial"/>
        </w:rPr>
        <w:t>waste (e.g., of plastic bottles and bags)</w:t>
      </w:r>
      <w:r w:rsidRPr="00CE3079">
        <w:rPr>
          <w:rFonts w:ascii="Arial" w:hAnsi="Arial" w:cs="Arial"/>
        </w:rPr>
        <w:t xml:space="preserve"> and</w:t>
      </w:r>
      <w:r w:rsidR="000C741C" w:rsidRPr="00CE3079">
        <w:rPr>
          <w:rFonts w:ascii="Arial" w:hAnsi="Arial" w:cs="Arial"/>
        </w:rPr>
        <w:t xml:space="preserve"> increase</w:t>
      </w:r>
      <w:r w:rsidR="00483C26" w:rsidRPr="00CE3079">
        <w:rPr>
          <w:rFonts w:ascii="Arial" w:hAnsi="Arial" w:cs="Arial"/>
        </w:rPr>
        <w:t>d</w:t>
      </w:r>
      <w:r w:rsidRPr="00CE3079">
        <w:rPr>
          <w:rFonts w:ascii="Arial" w:hAnsi="Arial" w:cs="Arial"/>
        </w:rPr>
        <w:t xml:space="preserve"> recycle: </w:t>
      </w:r>
    </w:p>
    <w:p w14:paraId="733B3CEA" w14:textId="77777777" w:rsidR="00E843DA" w:rsidRPr="00CE3079" w:rsidRDefault="00E843DA" w:rsidP="00E843DA">
      <w:pPr>
        <w:pStyle w:val="NoSpacing"/>
        <w:ind w:left="567" w:right="855"/>
        <w:rPr>
          <w:rFonts w:cs="Arial"/>
          <w:i/>
          <w:iCs/>
          <w:sz w:val="24"/>
          <w:szCs w:val="24"/>
        </w:rPr>
      </w:pPr>
    </w:p>
    <w:p w14:paraId="429CDB30" w14:textId="77777777" w:rsidR="00E843DA" w:rsidRPr="00CE3079" w:rsidRDefault="00E843DA" w:rsidP="006F367D">
      <w:pPr>
        <w:pStyle w:val="Cuotes"/>
        <w:ind w:right="521"/>
        <w:rPr>
          <w:rFonts w:cs="Arial"/>
          <w:i w:val="0"/>
          <w:iCs/>
        </w:rPr>
      </w:pPr>
      <w:r w:rsidRPr="00CE3079">
        <w:rPr>
          <w:rFonts w:cs="Arial"/>
        </w:rPr>
        <w:t xml:space="preserve">“In GUI, when we eat </w:t>
      </w:r>
      <w:proofErr w:type="gramStart"/>
      <w:r w:rsidRPr="00CE3079">
        <w:rPr>
          <w:rFonts w:cs="Arial"/>
        </w:rPr>
        <w:t>lunch</w:t>
      </w:r>
      <w:proofErr w:type="gramEnd"/>
      <w:r w:rsidRPr="00CE3079">
        <w:rPr>
          <w:rFonts w:cs="Arial"/>
        </w:rPr>
        <w:t xml:space="preserve"> we don’t use disposables, and that’s when people really notice that “hey we can’t use a disposable”. And you </w:t>
      </w:r>
      <w:proofErr w:type="gramStart"/>
      <w:r w:rsidRPr="00CE3079">
        <w:rPr>
          <w:rFonts w:cs="Arial"/>
        </w:rPr>
        <w:t>have to</w:t>
      </w:r>
      <w:proofErr w:type="gramEnd"/>
      <w:r w:rsidRPr="00CE3079">
        <w:rPr>
          <w:rFonts w:cs="Arial"/>
        </w:rPr>
        <w:t xml:space="preserve"> really wash it afterwards.  That’s when it shifted my mindset, to bring a spork and </w:t>
      </w:r>
      <w:proofErr w:type="spellStart"/>
      <w:r w:rsidRPr="00CE3079">
        <w:rPr>
          <w:rFonts w:cs="Arial"/>
        </w:rPr>
        <w:t>tumblr</w:t>
      </w:r>
      <w:proofErr w:type="spellEnd"/>
      <w:r w:rsidRPr="00CE3079">
        <w:rPr>
          <w:rFonts w:cs="Arial"/>
        </w:rPr>
        <w:t xml:space="preserve">. That translates to real action, compared to when it was just information in the past. So here it really made me walk the talk” </w:t>
      </w:r>
      <w:r w:rsidRPr="00CE3079">
        <w:rPr>
          <w:rFonts w:cs="Arial"/>
          <w:i w:val="0"/>
          <w:iCs/>
        </w:rPr>
        <w:t>(Tanya, FGD 7).</w:t>
      </w:r>
    </w:p>
    <w:p w14:paraId="169195C9" w14:textId="77777777" w:rsidR="00E843DA" w:rsidRPr="00CE3079" w:rsidRDefault="00E843DA" w:rsidP="006F367D">
      <w:pPr>
        <w:pStyle w:val="NoSpacing"/>
        <w:tabs>
          <w:tab w:val="left" w:pos="8505"/>
        </w:tabs>
        <w:ind w:left="567" w:right="521"/>
        <w:rPr>
          <w:rFonts w:cs="Arial"/>
          <w:i/>
          <w:iCs/>
          <w:sz w:val="24"/>
          <w:szCs w:val="24"/>
        </w:rPr>
      </w:pPr>
    </w:p>
    <w:p w14:paraId="6A2BEF39" w14:textId="77777777" w:rsidR="00E843DA" w:rsidRPr="00CE3079" w:rsidRDefault="00E843DA" w:rsidP="006F367D">
      <w:pPr>
        <w:pStyle w:val="Cuotes"/>
        <w:ind w:right="521"/>
        <w:rPr>
          <w:rFonts w:cs="Arial"/>
        </w:rPr>
      </w:pPr>
      <w:r w:rsidRPr="00CE3079">
        <w:rPr>
          <w:rFonts w:cs="Arial"/>
        </w:rPr>
        <w:t xml:space="preserve">“When I first started, I was still using plastic bags and everything. But then you keep coming back and then all these positive influence starts to change your behaviour as well. So eventually I also carry my own </w:t>
      </w:r>
      <w:proofErr w:type="spellStart"/>
      <w:r w:rsidRPr="00CE3079">
        <w:rPr>
          <w:rFonts w:cs="Arial"/>
        </w:rPr>
        <w:t>totebags</w:t>
      </w:r>
      <w:proofErr w:type="spellEnd"/>
      <w:r w:rsidRPr="00CE3079">
        <w:rPr>
          <w:rFonts w:cs="Arial"/>
        </w:rPr>
        <w:t xml:space="preserve">, and when I takeaway food I try not to take the plastic spoons, things like that” </w:t>
      </w:r>
      <w:r w:rsidRPr="00CE3079">
        <w:rPr>
          <w:rFonts w:cs="Arial"/>
          <w:i w:val="0"/>
          <w:iCs/>
        </w:rPr>
        <w:t xml:space="preserve">(Jenny, FGD 5). </w:t>
      </w:r>
    </w:p>
    <w:p w14:paraId="3285482E" w14:textId="77777777" w:rsidR="00E843DA" w:rsidRPr="00CE3079" w:rsidRDefault="00E843DA" w:rsidP="00E843DA">
      <w:pPr>
        <w:pStyle w:val="TextBody"/>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ind w:left="567" w:right="855"/>
      </w:pPr>
    </w:p>
    <w:p w14:paraId="3E2EEAD2" w14:textId="46FBED7C" w:rsidR="00E843DA" w:rsidRPr="00CE3079" w:rsidRDefault="00E843DA" w:rsidP="005E17CC">
      <w:pPr>
        <w:ind w:firstLine="426"/>
        <w:rPr>
          <w:rFonts w:ascii="Arial" w:hAnsi="Arial" w:cs="Arial"/>
        </w:rPr>
      </w:pPr>
      <w:r w:rsidRPr="00CE3079">
        <w:rPr>
          <w:rFonts w:ascii="Arial" w:hAnsi="Arial" w:cs="Arial"/>
        </w:rPr>
        <w:t>Further in the discussions it was evident that a sense of nature awareness ha</w:t>
      </w:r>
      <w:r w:rsidR="00B149BD" w:rsidRPr="00CE3079">
        <w:rPr>
          <w:rFonts w:ascii="Arial" w:hAnsi="Arial" w:cs="Arial"/>
        </w:rPr>
        <w:t>d</w:t>
      </w:r>
      <w:r w:rsidRPr="00CE3079">
        <w:rPr>
          <w:rFonts w:ascii="Arial" w:hAnsi="Arial" w:cs="Arial"/>
        </w:rPr>
        <w:t xml:space="preserve"> been enhanced through those that experience GUI. For instance, some participants claimed to have become more conscious about the cycles of nature, which before where only understood through textbooks. </w:t>
      </w:r>
      <w:r w:rsidR="005E6562" w:rsidRPr="00CE3079">
        <w:rPr>
          <w:rFonts w:ascii="Arial" w:hAnsi="Arial" w:cs="Arial"/>
        </w:rPr>
        <w:t>I</w:t>
      </w:r>
      <w:r w:rsidRPr="00CE3079">
        <w:rPr>
          <w:rFonts w:ascii="Arial" w:hAnsi="Arial" w:cs="Arial"/>
        </w:rPr>
        <w:t>t was</w:t>
      </w:r>
      <w:r w:rsidR="005E6562" w:rsidRPr="00CE3079">
        <w:rPr>
          <w:rFonts w:ascii="Arial" w:hAnsi="Arial" w:cs="Arial"/>
        </w:rPr>
        <w:t xml:space="preserve"> also</w:t>
      </w:r>
      <w:r w:rsidRPr="00CE3079">
        <w:rPr>
          <w:rFonts w:ascii="Arial" w:hAnsi="Arial" w:cs="Arial"/>
        </w:rPr>
        <w:t xml:space="preserve"> evident that first-hand experience interacting with nature ha</w:t>
      </w:r>
      <w:r w:rsidR="006F2E3E" w:rsidRPr="00CE3079">
        <w:rPr>
          <w:rFonts w:ascii="Arial" w:hAnsi="Arial" w:cs="Arial"/>
        </w:rPr>
        <w:t>d</w:t>
      </w:r>
      <w:r w:rsidRPr="00CE3079">
        <w:rPr>
          <w:rFonts w:ascii="Arial" w:hAnsi="Arial" w:cs="Arial"/>
        </w:rPr>
        <w:t xml:space="preserve"> fostered a greater connection to the natural environment</w:t>
      </w:r>
      <w:r w:rsidR="006F2E3E" w:rsidRPr="00CE3079">
        <w:rPr>
          <w:rFonts w:ascii="Arial" w:hAnsi="Arial" w:cs="Arial"/>
        </w:rPr>
        <w:t>,</w:t>
      </w:r>
      <w:r w:rsidRPr="00CE3079">
        <w:rPr>
          <w:rFonts w:ascii="Arial" w:hAnsi="Arial" w:cs="Arial"/>
        </w:rPr>
        <w:t xml:space="preserve"> </w:t>
      </w:r>
      <w:r w:rsidR="00D67A14" w:rsidRPr="00CE3079">
        <w:rPr>
          <w:rFonts w:ascii="Arial" w:hAnsi="Arial" w:cs="Arial"/>
        </w:rPr>
        <w:t>which</w:t>
      </w:r>
      <w:r w:rsidRPr="00CE3079">
        <w:rPr>
          <w:rFonts w:ascii="Arial" w:hAnsi="Arial" w:cs="Arial"/>
        </w:rPr>
        <w:t xml:space="preserve"> </w:t>
      </w:r>
      <w:r w:rsidR="00D67A14" w:rsidRPr="00CE3079">
        <w:rPr>
          <w:rFonts w:ascii="Arial" w:hAnsi="Arial" w:cs="Arial"/>
        </w:rPr>
        <w:t>evolve</w:t>
      </w:r>
      <w:r w:rsidRPr="00CE3079">
        <w:rPr>
          <w:rFonts w:ascii="Arial" w:hAnsi="Arial" w:cs="Arial"/>
        </w:rPr>
        <w:t>s into a learning experience as expressed by participants in the FG</w:t>
      </w:r>
      <w:r w:rsidR="00D67A14" w:rsidRPr="00CE3079">
        <w:rPr>
          <w:rFonts w:ascii="Arial" w:hAnsi="Arial" w:cs="Arial"/>
        </w:rPr>
        <w:t>D</w:t>
      </w:r>
      <w:r w:rsidRPr="00CE3079">
        <w:rPr>
          <w:rFonts w:ascii="Arial" w:hAnsi="Arial" w:cs="Arial"/>
        </w:rPr>
        <w:t xml:space="preserve"> 5: </w:t>
      </w:r>
    </w:p>
    <w:p w14:paraId="28F35986" w14:textId="77777777" w:rsidR="00E843DA" w:rsidRPr="00CE3079" w:rsidRDefault="00E843DA" w:rsidP="006F367D">
      <w:pPr>
        <w:pStyle w:val="Cuotes"/>
        <w:ind w:right="521"/>
        <w:rPr>
          <w:rFonts w:cs="Arial"/>
        </w:rPr>
      </w:pPr>
      <w:r w:rsidRPr="00CE3079">
        <w:rPr>
          <w:rFonts w:cs="Arial"/>
        </w:rPr>
        <w:t xml:space="preserve">“But after coming here, it’s really a hands-on experience. It really deepens my understanding of what this whole nature thing is about, how the ecosystem works, what are the insects or wildlife available, what can be the indicators to inform us of the cleanliness of the water, whether are the plants doing well or not. It becomes more of, apart from admiring the beauty, now I can be part of supporting this beauty to thrive. Be part of the beauty” </w:t>
      </w:r>
      <w:r w:rsidRPr="00CE3079">
        <w:rPr>
          <w:rFonts w:cs="Arial"/>
          <w:i w:val="0"/>
        </w:rPr>
        <w:t xml:space="preserve">(Melissa, FGD 5). </w:t>
      </w:r>
    </w:p>
    <w:p w14:paraId="1ABE3E5A" w14:textId="77777777" w:rsidR="00E843DA" w:rsidRPr="00CE3079" w:rsidRDefault="00E843DA" w:rsidP="006F367D">
      <w:pPr>
        <w:pStyle w:val="Cuotes"/>
        <w:ind w:right="521"/>
        <w:rPr>
          <w:rFonts w:cs="Arial"/>
        </w:rPr>
      </w:pPr>
    </w:p>
    <w:p w14:paraId="0F6ABFEA" w14:textId="1E5BD95D" w:rsidR="00E843DA" w:rsidRPr="00CE3079" w:rsidRDefault="00E843DA" w:rsidP="006F367D">
      <w:pPr>
        <w:pStyle w:val="Cuotes"/>
        <w:ind w:right="521"/>
        <w:rPr>
          <w:rFonts w:cs="Arial"/>
        </w:rPr>
      </w:pPr>
      <w:r w:rsidRPr="00CE3079">
        <w:rPr>
          <w:rStyle w:val="CuotesChar"/>
          <w:rFonts w:ascii="Arial" w:hAnsi="Arial" w:cs="Arial"/>
        </w:rPr>
        <w:t>“</w:t>
      </w:r>
      <w:r w:rsidRPr="00CE3079">
        <w:rPr>
          <w:rStyle w:val="CuotesChar"/>
          <w:rFonts w:ascii="Arial" w:hAnsi="Arial" w:cs="Arial"/>
          <w:i/>
          <w:iCs/>
        </w:rPr>
        <w:t xml:space="preserve">Being aware that there’s nature, which we </w:t>
      </w:r>
      <w:proofErr w:type="gramStart"/>
      <w:r w:rsidRPr="00CE3079">
        <w:rPr>
          <w:rStyle w:val="CuotesChar"/>
          <w:rFonts w:ascii="Arial" w:hAnsi="Arial" w:cs="Arial"/>
          <w:i/>
          <w:iCs/>
        </w:rPr>
        <w:t>need</w:t>
      </w:r>
      <w:proofErr w:type="gramEnd"/>
      <w:r w:rsidRPr="00CE3079">
        <w:rPr>
          <w:rStyle w:val="CuotesChar"/>
          <w:rFonts w:ascii="Arial" w:hAnsi="Arial" w:cs="Arial"/>
          <w:i/>
          <w:iCs/>
        </w:rPr>
        <w:t xml:space="preserve"> and we need to keep it going. At the same </w:t>
      </w:r>
      <w:r w:rsidR="00FF51A4" w:rsidRPr="00CE3079">
        <w:rPr>
          <w:rStyle w:val="CuotesChar"/>
          <w:rFonts w:ascii="Arial" w:hAnsi="Arial" w:cs="Arial"/>
          <w:i/>
          <w:iCs/>
        </w:rPr>
        <w:t>time,</w:t>
      </w:r>
      <w:r w:rsidRPr="00CE3079">
        <w:rPr>
          <w:rStyle w:val="CuotesChar"/>
          <w:rFonts w:ascii="Arial" w:hAnsi="Arial" w:cs="Arial"/>
          <w:i/>
          <w:iCs/>
        </w:rPr>
        <w:t xml:space="preserve"> we live together with nature. We have all these fruit trees here not just for aesthetic purposes. We need them. They provide shade, they give us oxygen in the day, they provide fruits, </w:t>
      </w:r>
      <w:r w:rsidRPr="00CE3079">
        <w:rPr>
          <w:rStyle w:val="CuotesChar"/>
          <w:rFonts w:ascii="Arial" w:hAnsi="Arial" w:cs="Arial"/>
          <w:i/>
        </w:rPr>
        <w:t>home</w:t>
      </w:r>
      <w:r w:rsidRPr="00CE3079">
        <w:rPr>
          <w:rStyle w:val="CuotesChar"/>
          <w:rFonts w:ascii="Arial" w:hAnsi="Arial" w:cs="Arial"/>
          <w:i/>
          <w:iCs/>
        </w:rPr>
        <w:t xml:space="preserve"> for the birds. Tons of functions for every single object here”</w:t>
      </w:r>
      <w:r w:rsidRPr="00CE3079">
        <w:rPr>
          <w:rFonts w:cs="Arial"/>
          <w:i w:val="0"/>
        </w:rPr>
        <w:t xml:space="preserve"> (Luis, FGD 5).</w:t>
      </w:r>
      <w:r w:rsidRPr="00CE3079">
        <w:rPr>
          <w:rFonts w:cs="Arial"/>
        </w:rPr>
        <w:t xml:space="preserve"> </w:t>
      </w:r>
    </w:p>
    <w:p w14:paraId="0D5136D9" w14:textId="77777777" w:rsidR="00E843DA" w:rsidRPr="00CE3079" w:rsidRDefault="00E843DA" w:rsidP="00E843DA">
      <w:pPr>
        <w:pStyle w:val="NoSpacing"/>
        <w:ind w:left="567" w:right="855"/>
        <w:rPr>
          <w:rFonts w:cs="Arial"/>
          <w:i/>
          <w:iCs/>
          <w:sz w:val="24"/>
          <w:szCs w:val="24"/>
        </w:rPr>
      </w:pPr>
    </w:p>
    <w:p w14:paraId="7FB1D734" w14:textId="77777777" w:rsidR="00E843DA" w:rsidRPr="00CE3079" w:rsidRDefault="00E843DA" w:rsidP="00E843DA">
      <w:pPr>
        <w:pStyle w:val="NoSpacing"/>
        <w:ind w:left="567" w:right="855"/>
        <w:rPr>
          <w:rFonts w:cs="Arial"/>
          <w:i/>
          <w:iCs/>
          <w:sz w:val="24"/>
          <w:szCs w:val="24"/>
        </w:rPr>
      </w:pPr>
    </w:p>
    <w:p w14:paraId="6499E4D1" w14:textId="5F40EEDE" w:rsidR="00E843DA" w:rsidRPr="00CE3079" w:rsidRDefault="00075ACA" w:rsidP="005E17CC">
      <w:pPr>
        <w:ind w:firstLine="426"/>
        <w:rPr>
          <w:rFonts w:ascii="Arial" w:hAnsi="Arial" w:cs="Arial"/>
        </w:rPr>
      </w:pPr>
      <w:r w:rsidRPr="00CE3079">
        <w:rPr>
          <w:rFonts w:ascii="Arial" w:hAnsi="Arial" w:cs="Arial"/>
        </w:rPr>
        <w:lastRenderedPageBreak/>
        <w:t>D</w:t>
      </w:r>
      <w:r w:rsidR="00E843DA" w:rsidRPr="00CE3079">
        <w:rPr>
          <w:rFonts w:ascii="Arial" w:hAnsi="Arial" w:cs="Arial"/>
        </w:rPr>
        <w:t>irect experience with natur</w:t>
      </w:r>
      <w:r w:rsidR="00EB166D" w:rsidRPr="00CE3079">
        <w:rPr>
          <w:rFonts w:ascii="Arial" w:hAnsi="Arial" w:cs="Arial"/>
        </w:rPr>
        <w:t>e</w:t>
      </w:r>
      <w:r w:rsidR="00E843DA" w:rsidRPr="00CE3079">
        <w:rPr>
          <w:rFonts w:ascii="Arial" w:hAnsi="Arial" w:cs="Arial"/>
        </w:rPr>
        <w:t xml:space="preserve"> seemed to create a greater bond and awareness with the natural environment that surrounds GUI. Becoming more conscious about nature ha</w:t>
      </w:r>
      <w:r w:rsidR="009E4160" w:rsidRPr="00CE3079">
        <w:rPr>
          <w:rFonts w:ascii="Arial" w:hAnsi="Arial" w:cs="Arial"/>
        </w:rPr>
        <w:t>s</w:t>
      </w:r>
      <w:r w:rsidRPr="00CE3079">
        <w:rPr>
          <w:rFonts w:ascii="Arial" w:hAnsi="Arial" w:cs="Arial"/>
        </w:rPr>
        <w:t xml:space="preserve"> also</w:t>
      </w:r>
      <w:r w:rsidR="00E843DA" w:rsidRPr="00CE3079">
        <w:rPr>
          <w:rFonts w:ascii="Arial" w:hAnsi="Arial" w:cs="Arial"/>
        </w:rPr>
        <w:t xml:space="preserve"> been discussed in</w:t>
      </w:r>
      <w:r w:rsidR="009E4160" w:rsidRPr="00CE3079">
        <w:rPr>
          <w:rFonts w:ascii="Arial" w:hAnsi="Arial" w:cs="Arial"/>
        </w:rPr>
        <w:t xml:space="preserve"> the last decades </w:t>
      </w:r>
      <w:r w:rsidR="00E843DA" w:rsidRPr="00CE3079">
        <w:rPr>
          <w:rFonts w:ascii="Arial" w:hAnsi="Arial" w:cs="Arial"/>
        </w:rPr>
        <w:t xml:space="preserve">as part of a response to the ‘nature in crisis’ </w:t>
      </w:r>
      <w:r w:rsidR="000E09AA" w:rsidRPr="00CE3079">
        <w:rPr>
          <w:rFonts w:ascii="Arial" w:hAnsi="Arial" w:cs="Arial"/>
        </w:rPr>
        <w:t xml:space="preserve">(i.e., </w:t>
      </w:r>
      <w:r w:rsidR="00E843DA" w:rsidRPr="00CE3079">
        <w:rPr>
          <w:rFonts w:ascii="Arial" w:hAnsi="Arial" w:cs="Arial"/>
        </w:rPr>
        <w:t>heightened environmental awareness</w:t>
      </w:r>
      <w:r w:rsidR="000E09AA" w:rsidRPr="00CE3079">
        <w:rPr>
          <w:rFonts w:ascii="Arial" w:hAnsi="Arial" w:cs="Arial"/>
        </w:rPr>
        <w:t>)</w:t>
      </w:r>
      <w:r w:rsidR="00E843DA" w:rsidRPr="00CE3079">
        <w:rPr>
          <w:rFonts w:ascii="Arial" w:hAnsi="Arial" w:cs="Arial"/>
        </w:rPr>
        <w:t xml:space="preserve"> (</w:t>
      </w:r>
      <w:proofErr w:type="spellStart"/>
      <w:r w:rsidR="00E843DA" w:rsidRPr="00CE3079">
        <w:rPr>
          <w:rFonts w:ascii="Arial" w:hAnsi="Arial" w:cs="Arial"/>
          <w:color w:val="3333FF"/>
        </w:rPr>
        <w:t>Halpenny</w:t>
      </w:r>
      <w:proofErr w:type="spellEnd"/>
      <w:r w:rsidR="00E843DA" w:rsidRPr="00CE3079">
        <w:rPr>
          <w:rFonts w:ascii="Arial" w:hAnsi="Arial" w:cs="Arial"/>
          <w:color w:val="3333FF"/>
        </w:rPr>
        <w:t xml:space="preserve"> &amp; Cassey, 2003: 30</w:t>
      </w:r>
      <w:r w:rsidR="00E843DA" w:rsidRPr="00CE3079">
        <w:rPr>
          <w:rFonts w:ascii="Arial" w:hAnsi="Arial" w:cs="Arial"/>
        </w:rPr>
        <w:t xml:space="preserve">). Furthermore, the experience of </w:t>
      </w:r>
      <w:r w:rsidR="008F10F7" w:rsidRPr="00CE3079">
        <w:rPr>
          <w:rFonts w:ascii="Arial" w:hAnsi="Arial" w:cs="Arial"/>
        </w:rPr>
        <w:t xml:space="preserve">outdoor </w:t>
      </w:r>
      <w:r w:rsidR="00E843DA" w:rsidRPr="00CE3079">
        <w:rPr>
          <w:rFonts w:ascii="Arial" w:hAnsi="Arial" w:cs="Arial"/>
        </w:rPr>
        <w:t xml:space="preserve">nature </w:t>
      </w:r>
      <w:r w:rsidR="008F10F7" w:rsidRPr="00CE3079">
        <w:rPr>
          <w:rFonts w:ascii="Arial" w:hAnsi="Arial" w:cs="Arial"/>
        </w:rPr>
        <w:t>can</w:t>
      </w:r>
      <w:r w:rsidR="00E843DA" w:rsidRPr="00CE3079">
        <w:rPr>
          <w:rFonts w:ascii="Arial" w:hAnsi="Arial" w:cs="Arial"/>
        </w:rPr>
        <w:t xml:space="preserve"> influence</w:t>
      </w:r>
      <w:r w:rsidR="008F10F7" w:rsidRPr="00CE3079">
        <w:rPr>
          <w:rFonts w:ascii="Arial" w:hAnsi="Arial" w:cs="Arial"/>
        </w:rPr>
        <w:t xml:space="preserve"> the development of an individual’s </w:t>
      </w:r>
      <w:r w:rsidR="00E843DA" w:rsidRPr="00CE3079">
        <w:rPr>
          <w:rFonts w:ascii="Arial" w:hAnsi="Arial" w:cs="Arial"/>
        </w:rPr>
        <w:t>concern for the environment (</w:t>
      </w:r>
      <w:proofErr w:type="spellStart"/>
      <w:r w:rsidR="00E843DA" w:rsidRPr="00CE3079">
        <w:rPr>
          <w:rFonts w:ascii="Arial" w:hAnsi="Arial" w:cs="Arial"/>
          <w:color w:val="3333FF"/>
        </w:rPr>
        <w:t>Liarakou</w:t>
      </w:r>
      <w:proofErr w:type="spellEnd"/>
      <w:r w:rsidR="00E843DA" w:rsidRPr="00CE3079">
        <w:rPr>
          <w:rFonts w:ascii="Arial" w:hAnsi="Arial" w:cs="Arial"/>
          <w:color w:val="3333FF"/>
        </w:rPr>
        <w:t>, et al., 2011</w:t>
      </w:r>
      <w:r w:rsidR="00E843DA" w:rsidRPr="00CE3079">
        <w:rPr>
          <w:rFonts w:ascii="Arial" w:hAnsi="Arial" w:cs="Arial"/>
        </w:rPr>
        <w:t xml:space="preserve">). This attitude of a greater concern and connection to the natural environment was explained by John and Rachel from FGDs 4, and 5 as something that has been harvested through their direct experience with nature: </w:t>
      </w:r>
    </w:p>
    <w:p w14:paraId="7EEC1ABC" w14:textId="77777777" w:rsidR="00E843DA" w:rsidRPr="00CE3079" w:rsidRDefault="00E843DA" w:rsidP="006F367D">
      <w:pPr>
        <w:pStyle w:val="Cuotes"/>
        <w:ind w:right="521"/>
        <w:rPr>
          <w:rFonts w:cs="Arial"/>
          <w:i w:val="0"/>
        </w:rPr>
      </w:pPr>
      <w:r w:rsidRPr="00CE3079">
        <w:rPr>
          <w:rFonts w:cs="Arial"/>
        </w:rPr>
        <w:t xml:space="preserve">“I think it’s a very simple and doable way that is translated into your own life. And then you realise </w:t>
      </w:r>
      <w:proofErr w:type="gramStart"/>
      <w:r w:rsidRPr="00CE3079">
        <w:rPr>
          <w:rFonts w:cs="Arial"/>
        </w:rPr>
        <w:t>that,</w:t>
      </w:r>
      <w:proofErr w:type="gramEnd"/>
      <w:r w:rsidRPr="00CE3079">
        <w:rPr>
          <w:rFonts w:cs="Arial"/>
        </w:rPr>
        <w:t xml:space="preserve"> it’s like what you said, consuming is so easy, right? So even with a vermicompost, and you’re trying to save the earth by making a loop, the vermicompost is not enough to process household waste. You still </w:t>
      </w:r>
      <w:proofErr w:type="gramStart"/>
      <w:r w:rsidRPr="00CE3079">
        <w:rPr>
          <w:rFonts w:cs="Arial"/>
        </w:rPr>
        <w:t>have to</w:t>
      </w:r>
      <w:proofErr w:type="gramEnd"/>
      <w:r w:rsidRPr="00CE3079">
        <w:rPr>
          <w:rFonts w:cs="Arial"/>
        </w:rPr>
        <w:t xml:space="preserve"> throw stuff away. That’s how it translates into your life. You do it, and you see it, you understand it. It’s real for you, it’s not just conceptual and that the earth is fine anymore” </w:t>
      </w:r>
      <w:r w:rsidRPr="00CE3079">
        <w:rPr>
          <w:rFonts w:cs="Arial"/>
          <w:i w:val="0"/>
        </w:rPr>
        <w:t>(John, FGD 4).</w:t>
      </w:r>
    </w:p>
    <w:p w14:paraId="42CAA551" w14:textId="77777777" w:rsidR="00E843DA" w:rsidRPr="00CE3079" w:rsidRDefault="00E843DA" w:rsidP="006F367D">
      <w:pPr>
        <w:pStyle w:val="Cuotes"/>
        <w:ind w:right="521"/>
        <w:rPr>
          <w:rFonts w:cs="Arial"/>
          <w:i w:val="0"/>
        </w:rPr>
      </w:pPr>
    </w:p>
    <w:p w14:paraId="7334FA8D" w14:textId="77777777" w:rsidR="00E843DA" w:rsidRPr="00CE3079" w:rsidRDefault="00E843DA" w:rsidP="006F367D">
      <w:pPr>
        <w:pStyle w:val="Cuotes"/>
        <w:ind w:right="521"/>
        <w:rPr>
          <w:rFonts w:cs="Arial"/>
          <w:i w:val="0"/>
        </w:rPr>
      </w:pPr>
      <w:r w:rsidRPr="00CE3079">
        <w:rPr>
          <w:rFonts w:cs="Arial"/>
        </w:rPr>
        <w:t xml:space="preserve">“I think it’s something about being part of your life that, because you’re physically here, you experience it, you touch it, you feel it, so the impression that you have to do something about it is deeper than just watching a video” </w:t>
      </w:r>
      <w:r w:rsidRPr="00CE3079">
        <w:rPr>
          <w:rFonts w:cs="Arial"/>
          <w:i w:val="0"/>
        </w:rPr>
        <w:t>(Rachel, FGD 5).</w:t>
      </w:r>
    </w:p>
    <w:p w14:paraId="527CE32A" w14:textId="77777777" w:rsidR="00E843DA" w:rsidRPr="00CE3079" w:rsidRDefault="00E843DA" w:rsidP="00E843DA">
      <w:pPr>
        <w:pStyle w:val="Cuotes"/>
        <w:ind w:left="0"/>
        <w:rPr>
          <w:rFonts w:cs="Arial"/>
          <w:i w:val="0"/>
          <w:iCs/>
        </w:rPr>
      </w:pPr>
    </w:p>
    <w:p w14:paraId="1C23AA7C" w14:textId="0A05AC6C" w:rsidR="00E843DA" w:rsidRPr="00CE3079" w:rsidRDefault="00E843DA" w:rsidP="005E17CC">
      <w:pPr>
        <w:ind w:firstLine="426"/>
        <w:rPr>
          <w:rFonts w:ascii="Arial" w:hAnsi="Arial" w:cs="Arial"/>
        </w:rPr>
      </w:pPr>
      <w:r w:rsidRPr="00CE3079">
        <w:rPr>
          <w:rFonts w:ascii="Arial" w:hAnsi="Arial" w:cs="Arial"/>
        </w:rPr>
        <w:t xml:space="preserve">Some studies in pro environmental behaviour have indicated that people that have gained psychologically from cognitively restorative experiences in nature may develop environmental responsible behaviours </w:t>
      </w:r>
      <w:r w:rsidRPr="00CE3079">
        <w:rPr>
          <w:rFonts w:ascii="Arial" w:hAnsi="Arial" w:cs="Arial"/>
        </w:rPr>
        <w:fldChar w:fldCharType="begin"/>
      </w:r>
      <w:r w:rsidRPr="00CE3079">
        <w:rPr>
          <w:rFonts w:ascii="Arial" w:hAnsi="Arial" w:cs="Arial"/>
        </w:rPr>
        <w:instrText xml:space="preserve"> ADDIN ZOTERO_ITEM CSL_CITATION {"citationID":"lYUE6vPh","properties":{"formattedCitation":"(Whitburn et al., 2019)","plainCitation":"(Whitburn et al., 2019)","noteIndex":0},"citationItems":[{"id":203,"uris":["http://zotero.org/users/2498211/items/NB6NEH76"],"uri":["http://zotero.org/users/2498211/items/NB6NEH76"],"itemData":{"id":203,"type":"article-journal","abstract":"Pro-environmental behaviors (PEBs) may be associated with a personal relationship with nature. We conducted a quasi-experiment with 423 residents who had or had not actively participated in a tree-planting scheme and lived in 20 neighborhoods that differ in their greenness level. We tested whether exposure to nature (specified by the amount of vegetation cover in residents’ neighborhoods) and/or past PEB (specified by tree-planting participation) was associated with residents’ PEB and whether key psychological constructs would mediate these relationships. Structural equation mediation models revealed that the level of neighborhood vegetation and involvement in the planting scheme explained 46% of the variance in PEB, with connection to nature, the use of nature for psychological restoration, and environmental attitudes mediating the relationships. Connection to nature was more strongly associated with engagement in PEB than the use of nature for psychological restoration and environmental attitudes.","container-title":"Environment and Behavior","DOI":"10.1177/0013916517751009","ISSN":"0013-9165, 1552-390X","issue":"7","journalAbbreviation":"Environment and Behavior","language":"en","page":"787-810","source":"DOI.org (Crossref)","title":"Exposure to Urban Nature and Tree Planting Are Related to Pro-Environmental Behavior via Connection to Nature, the Use of Nature for Psychological Restoration, and Environmental Attitudes","volume":"51","author":[{"family":"Whitburn","given":"Julie"},{"family":"Linklater","given":"Wayne L."},{"family":"Milfont","given":"Taciano L."}],"issued":{"date-parts":[["2019",8]]}}}],"schema":"https://github.com/citation-style-language/schema/raw/master/csl-citation.json"} </w:instrText>
      </w:r>
      <w:r w:rsidRPr="00CE3079">
        <w:rPr>
          <w:rFonts w:ascii="Arial" w:hAnsi="Arial" w:cs="Arial"/>
        </w:rPr>
        <w:fldChar w:fldCharType="separate"/>
      </w:r>
      <w:r w:rsidRPr="00CE3079">
        <w:rPr>
          <w:rFonts w:ascii="Arial" w:hAnsi="Arial" w:cs="Arial"/>
        </w:rPr>
        <w:t>(</w:t>
      </w:r>
      <w:r w:rsidRPr="00CE3079">
        <w:rPr>
          <w:rFonts w:ascii="Arial" w:hAnsi="Arial" w:cs="Arial"/>
          <w:color w:val="3333FF"/>
        </w:rPr>
        <w:t>Whitburn et al., 2019</w:t>
      </w:r>
      <w:r w:rsidRPr="00CE3079">
        <w:rPr>
          <w:rFonts w:ascii="Arial" w:hAnsi="Arial" w:cs="Arial"/>
        </w:rPr>
        <w:t>)</w:t>
      </w:r>
      <w:r w:rsidRPr="00CE3079">
        <w:rPr>
          <w:rFonts w:ascii="Arial" w:hAnsi="Arial" w:cs="Arial"/>
        </w:rPr>
        <w:fldChar w:fldCharType="end"/>
      </w:r>
      <w:r w:rsidRPr="00CE3079">
        <w:rPr>
          <w:rFonts w:ascii="Arial" w:hAnsi="Arial" w:cs="Arial"/>
        </w:rPr>
        <w:t>. The participative nature of the activities in GUI could enhance positive experience</w:t>
      </w:r>
      <w:r w:rsidR="003A341F" w:rsidRPr="00CE3079">
        <w:rPr>
          <w:rFonts w:ascii="Arial" w:hAnsi="Arial" w:cs="Arial"/>
        </w:rPr>
        <w:t>s</w:t>
      </w:r>
      <w:r w:rsidRPr="00CE3079">
        <w:rPr>
          <w:rFonts w:ascii="Arial" w:hAnsi="Arial" w:cs="Arial"/>
        </w:rPr>
        <w:t xml:space="preserve"> of nature and promote a deeper relationship with the natural environment thus a willingness to protect it (IBID). In other words, direct hands-on experience in nature builds greater connection and attitude/behaviour to </w:t>
      </w:r>
      <w:r w:rsidR="00397BA1" w:rsidRPr="00CE3079">
        <w:rPr>
          <w:rFonts w:ascii="Arial" w:hAnsi="Arial" w:cs="Arial"/>
        </w:rPr>
        <w:t xml:space="preserve">the natural environment </w:t>
      </w:r>
      <w:r w:rsidRPr="00CE3079">
        <w:rPr>
          <w:rFonts w:ascii="Arial" w:hAnsi="Arial" w:cs="Arial"/>
        </w:rPr>
        <w:t>and could have positive influence</w:t>
      </w:r>
      <w:r w:rsidR="00397BA1" w:rsidRPr="00CE3079">
        <w:rPr>
          <w:rFonts w:ascii="Arial" w:hAnsi="Arial" w:cs="Arial"/>
        </w:rPr>
        <w:t>s</w:t>
      </w:r>
      <w:r w:rsidRPr="00CE3079">
        <w:rPr>
          <w:rFonts w:ascii="Arial" w:hAnsi="Arial" w:cs="Arial"/>
        </w:rPr>
        <w:t xml:space="preserve"> in the long</w:t>
      </w:r>
      <w:r w:rsidR="00397BA1" w:rsidRPr="00CE3079">
        <w:rPr>
          <w:rFonts w:ascii="Arial" w:hAnsi="Arial" w:cs="Arial"/>
        </w:rPr>
        <w:t>-</w:t>
      </w:r>
      <w:r w:rsidRPr="00CE3079">
        <w:rPr>
          <w:rFonts w:ascii="Arial" w:hAnsi="Arial" w:cs="Arial"/>
        </w:rPr>
        <w:t>term (</w:t>
      </w:r>
      <w:r w:rsidRPr="00CE3079">
        <w:rPr>
          <w:rFonts w:ascii="Arial" w:hAnsi="Arial" w:cs="Arial"/>
          <w:color w:val="3333FF"/>
        </w:rPr>
        <w:t>Fazio &amp; Zanna, 1981</w:t>
      </w:r>
      <w:r w:rsidRPr="00CE3079">
        <w:rPr>
          <w:rFonts w:ascii="Arial" w:hAnsi="Arial" w:cs="Arial"/>
        </w:rPr>
        <w:t xml:space="preserve">; </w:t>
      </w:r>
      <w:proofErr w:type="spellStart"/>
      <w:r w:rsidRPr="00CE3079">
        <w:rPr>
          <w:rFonts w:ascii="Arial" w:hAnsi="Arial" w:cs="Arial"/>
          <w:color w:val="3333FF"/>
        </w:rPr>
        <w:t>Collado</w:t>
      </w:r>
      <w:proofErr w:type="spellEnd"/>
      <w:r w:rsidR="008E2C1F" w:rsidRPr="00CE3079">
        <w:rPr>
          <w:rFonts w:ascii="Arial" w:hAnsi="Arial" w:cs="Arial"/>
          <w:color w:val="3333FF"/>
        </w:rPr>
        <w:t xml:space="preserve"> </w:t>
      </w:r>
      <w:r w:rsidR="008E2C1F" w:rsidRPr="00CE3079">
        <w:rPr>
          <w:rFonts w:ascii="Arial" w:hAnsi="Arial" w:cs="Arial"/>
          <w:i/>
          <w:iCs/>
          <w:color w:val="3333FF"/>
        </w:rPr>
        <w:t xml:space="preserve">et al., </w:t>
      </w:r>
      <w:r w:rsidRPr="00CE3079">
        <w:rPr>
          <w:rFonts w:ascii="Arial" w:hAnsi="Arial" w:cs="Arial"/>
          <w:color w:val="3333FF"/>
        </w:rPr>
        <w:t>2013</w:t>
      </w:r>
      <w:r w:rsidRPr="00CE3079">
        <w:rPr>
          <w:rFonts w:ascii="Arial" w:hAnsi="Arial" w:cs="Arial"/>
        </w:rPr>
        <w:t xml:space="preserve">). </w:t>
      </w:r>
    </w:p>
    <w:p w14:paraId="1F5023ED" w14:textId="2B0EB551" w:rsidR="00E843DA" w:rsidRPr="00CE3079" w:rsidRDefault="00E843DA" w:rsidP="005E17CC">
      <w:pPr>
        <w:pStyle w:val="Heading3"/>
        <w:spacing w:after="160"/>
        <w:rPr>
          <w:rFonts w:cs="Arial"/>
        </w:rPr>
      </w:pPr>
      <w:r w:rsidRPr="00CE3079">
        <w:rPr>
          <w:rFonts w:cs="Arial"/>
        </w:rPr>
        <w:t>Restoration and Self-awareness through nature connection</w:t>
      </w:r>
    </w:p>
    <w:p w14:paraId="02A9F706" w14:textId="0CA163FE" w:rsidR="00E843DA" w:rsidRPr="00CE3079" w:rsidRDefault="00E843DA" w:rsidP="00E843DA">
      <w:pPr>
        <w:rPr>
          <w:rFonts w:ascii="Arial" w:hAnsi="Arial" w:cs="Arial"/>
        </w:rPr>
      </w:pPr>
      <w:r w:rsidRPr="00CE3079">
        <w:rPr>
          <w:rFonts w:ascii="Arial" w:hAnsi="Arial" w:cs="Arial"/>
        </w:rPr>
        <w:t>Throughout the interviews, participants often discussed the restorative impact that GUI has had in their personal li</w:t>
      </w:r>
      <w:r w:rsidR="00275D43" w:rsidRPr="00CE3079">
        <w:rPr>
          <w:rFonts w:ascii="Arial" w:hAnsi="Arial" w:cs="Arial"/>
        </w:rPr>
        <w:t>ves</w:t>
      </w:r>
      <w:r w:rsidRPr="00CE3079">
        <w:rPr>
          <w:rFonts w:ascii="Arial" w:hAnsi="Arial" w:cs="Arial"/>
        </w:rPr>
        <w:t xml:space="preserve">. </w:t>
      </w:r>
      <w:r w:rsidR="004440D6" w:rsidRPr="00CE3079">
        <w:rPr>
          <w:rFonts w:ascii="Arial" w:hAnsi="Arial" w:cs="Arial"/>
        </w:rPr>
        <w:t>B</w:t>
      </w:r>
      <w:r w:rsidRPr="00CE3079">
        <w:rPr>
          <w:rFonts w:ascii="Arial" w:hAnsi="Arial" w:cs="Arial"/>
        </w:rPr>
        <w:t xml:space="preserve">eing in nature and having a direct experience with it enhanced their own personal self-awareness and connection with oneself. The activities performed in GUI would facilitate such introspection and internal quietness, which allowed them to recharge their </w:t>
      </w:r>
      <w:r w:rsidR="00B2365A" w:rsidRPr="00CE3079">
        <w:rPr>
          <w:rFonts w:ascii="Arial" w:hAnsi="Arial" w:cs="Arial"/>
        </w:rPr>
        <w:t xml:space="preserve">mental </w:t>
      </w:r>
      <w:r w:rsidRPr="00CE3079">
        <w:rPr>
          <w:rFonts w:ascii="Arial" w:hAnsi="Arial" w:cs="Arial"/>
        </w:rPr>
        <w:t>energies before interacting outside</w:t>
      </w:r>
      <w:r w:rsidR="006E1528" w:rsidRPr="00CE3079">
        <w:rPr>
          <w:rFonts w:ascii="Arial" w:hAnsi="Arial" w:cs="Arial"/>
        </w:rPr>
        <w:t xml:space="preserve"> of</w:t>
      </w:r>
      <w:r w:rsidRPr="00CE3079">
        <w:rPr>
          <w:rFonts w:ascii="Arial" w:hAnsi="Arial" w:cs="Arial"/>
        </w:rPr>
        <w:t xml:space="preserve"> </w:t>
      </w:r>
      <w:r w:rsidR="001F062D" w:rsidRPr="00CE3079">
        <w:rPr>
          <w:rFonts w:ascii="Arial" w:hAnsi="Arial" w:cs="Arial"/>
        </w:rPr>
        <w:t>GUI</w:t>
      </w:r>
      <w:r w:rsidRPr="00CE3079">
        <w:rPr>
          <w:rFonts w:ascii="Arial" w:hAnsi="Arial" w:cs="Arial"/>
        </w:rPr>
        <w:t xml:space="preserve">. This is what the participants Lin and Sarah in FGD 7 and 6 shared: </w:t>
      </w:r>
    </w:p>
    <w:p w14:paraId="4FA60230" w14:textId="77777777" w:rsidR="00E843DA" w:rsidRPr="00CE3079" w:rsidRDefault="00E843DA" w:rsidP="006F367D">
      <w:pPr>
        <w:pStyle w:val="Cuotes"/>
        <w:ind w:right="521"/>
        <w:rPr>
          <w:rFonts w:cs="Arial"/>
        </w:rPr>
      </w:pPr>
    </w:p>
    <w:p w14:paraId="2EAECB59" w14:textId="205CCE09" w:rsidR="00E843DA" w:rsidRDefault="00CA4AC2" w:rsidP="006F367D">
      <w:pPr>
        <w:pStyle w:val="Cuotes"/>
        <w:ind w:right="521"/>
        <w:rPr>
          <w:rFonts w:cs="Arial"/>
          <w:i w:val="0"/>
          <w:iCs/>
        </w:rPr>
      </w:pPr>
      <w:r>
        <w:rPr>
          <w:rFonts w:cs="Arial"/>
        </w:rPr>
        <w:t>“</w:t>
      </w:r>
      <w:r w:rsidR="00E843DA" w:rsidRPr="00CE3079">
        <w:rPr>
          <w:rFonts w:cs="Arial"/>
        </w:rPr>
        <w:t xml:space="preserve">It’s a space where I can have my own quiet time, and here I am more conscious and reflective of myself. I hope to be able to energise myself here so that </w:t>
      </w:r>
      <w:proofErr w:type="spellStart"/>
      <w:r w:rsidR="00E843DA" w:rsidRPr="00CE3079">
        <w:rPr>
          <w:rFonts w:cs="Arial"/>
        </w:rPr>
        <w:t>i</w:t>
      </w:r>
      <w:proofErr w:type="spellEnd"/>
      <w:r w:rsidR="00E843DA" w:rsidRPr="00CE3079">
        <w:rPr>
          <w:rFonts w:cs="Arial"/>
        </w:rPr>
        <w:t xml:space="preserve"> can face the next week with more vigour</w:t>
      </w:r>
      <w:r>
        <w:rPr>
          <w:rFonts w:cs="Arial"/>
        </w:rPr>
        <w:t>”</w:t>
      </w:r>
      <w:r w:rsidR="00E843DA" w:rsidRPr="00CE3079">
        <w:rPr>
          <w:rFonts w:cs="Arial"/>
        </w:rPr>
        <w:t xml:space="preserve"> </w:t>
      </w:r>
      <w:r w:rsidR="00E843DA" w:rsidRPr="00CE3079">
        <w:rPr>
          <w:rFonts w:cs="Arial"/>
          <w:i w:val="0"/>
          <w:iCs/>
        </w:rPr>
        <w:t>(Sarah, FG 6).</w:t>
      </w:r>
    </w:p>
    <w:p w14:paraId="100C5349" w14:textId="77777777" w:rsidR="0097216F" w:rsidRDefault="0097216F" w:rsidP="006F367D">
      <w:pPr>
        <w:pStyle w:val="Cuotes"/>
        <w:ind w:right="521"/>
        <w:rPr>
          <w:rFonts w:cs="Arial"/>
        </w:rPr>
      </w:pPr>
    </w:p>
    <w:p w14:paraId="1739CFEE" w14:textId="0D28AF6B" w:rsidR="0097216F" w:rsidRDefault="00CA4AC2" w:rsidP="006F367D">
      <w:pPr>
        <w:pStyle w:val="Cuotes"/>
        <w:ind w:right="521"/>
        <w:rPr>
          <w:rFonts w:cs="Arial"/>
          <w:i w:val="0"/>
          <w:iCs/>
        </w:rPr>
      </w:pPr>
      <w:r>
        <w:rPr>
          <w:rFonts w:cs="Arial"/>
        </w:rPr>
        <w:t>“</w:t>
      </w:r>
      <w:r w:rsidR="0097216F" w:rsidRPr="0097216F">
        <w:rPr>
          <w:rFonts w:cs="Arial"/>
        </w:rPr>
        <w:t>I think GUI is a space that, offers people a space, physical space but also a mental emotional space so that they can slow down</w:t>
      </w:r>
      <w:r>
        <w:rPr>
          <w:rFonts w:cs="Arial"/>
        </w:rPr>
        <w:t>”</w:t>
      </w:r>
      <w:r w:rsidR="004D7F25">
        <w:rPr>
          <w:rFonts w:cs="Arial"/>
        </w:rPr>
        <w:t xml:space="preserve"> </w:t>
      </w:r>
      <w:r w:rsidR="004D7F25">
        <w:rPr>
          <w:rFonts w:cs="Arial"/>
          <w:i w:val="0"/>
          <w:iCs/>
        </w:rPr>
        <w:t>(</w:t>
      </w:r>
      <w:r w:rsidR="001B1B5D">
        <w:rPr>
          <w:rFonts w:cs="Arial"/>
          <w:i w:val="0"/>
          <w:iCs/>
        </w:rPr>
        <w:t xml:space="preserve">Facilitator: </w:t>
      </w:r>
      <w:r w:rsidR="004D7F25">
        <w:rPr>
          <w:rFonts w:cs="Arial"/>
          <w:i w:val="0"/>
          <w:iCs/>
        </w:rPr>
        <w:t>FG 1)</w:t>
      </w:r>
      <w:r w:rsidR="007F7CEA">
        <w:rPr>
          <w:rFonts w:cs="Arial"/>
          <w:i w:val="0"/>
          <w:iCs/>
        </w:rPr>
        <w:t>.</w:t>
      </w:r>
    </w:p>
    <w:p w14:paraId="2194A03C" w14:textId="77777777" w:rsidR="007F7CEA" w:rsidRDefault="007F7CEA" w:rsidP="006F367D">
      <w:pPr>
        <w:pStyle w:val="Cuotes"/>
        <w:ind w:right="521"/>
        <w:rPr>
          <w:rFonts w:cs="Arial"/>
          <w:i w:val="0"/>
          <w:iCs/>
        </w:rPr>
      </w:pPr>
    </w:p>
    <w:p w14:paraId="22DF32CB" w14:textId="500481A2" w:rsidR="007F7CEA" w:rsidRDefault="00CA4AC2" w:rsidP="00162445">
      <w:pPr>
        <w:pStyle w:val="Cuotes"/>
        <w:rPr>
          <w:i w:val="0"/>
          <w:iCs/>
        </w:rPr>
      </w:pPr>
      <w:r>
        <w:t>“</w:t>
      </w:r>
      <w:r w:rsidR="007F7CEA" w:rsidRPr="00162445">
        <w:t>I th</w:t>
      </w:r>
      <w:r>
        <w:t>ink</w:t>
      </w:r>
      <w:r w:rsidR="007F7CEA" w:rsidRPr="00162445">
        <w:t xml:space="preserve"> that GUI, it’s a place that allows me to be more aware about myself and just to develop some kind of introspection in my process of being very busy everyday outside of this place</w:t>
      </w:r>
      <w:r>
        <w:t>”</w:t>
      </w:r>
      <w:r w:rsidR="0063365A">
        <w:t xml:space="preserve"> </w:t>
      </w:r>
      <w:r w:rsidR="0063365A">
        <w:rPr>
          <w:i w:val="0"/>
          <w:iCs/>
        </w:rPr>
        <w:t>(</w:t>
      </w:r>
      <w:r w:rsidR="00AD7CBE">
        <w:rPr>
          <w:i w:val="0"/>
          <w:iCs/>
        </w:rPr>
        <w:t xml:space="preserve">Yvonne, </w:t>
      </w:r>
      <w:r w:rsidR="0063365A">
        <w:rPr>
          <w:i w:val="0"/>
          <w:iCs/>
        </w:rPr>
        <w:t>FG 3)</w:t>
      </w:r>
    </w:p>
    <w:p w14:paraId="172E26F5" w14:textId="77777777" w:rsidR="0063365A" w:rsidRDefault="0063365A" w:rsidP="00162445">
      <w:pPr>
        <w:pStyle w:val="Cuotes"/>
        <w:rPr>
          <w:i w:val="0"/>
          <w:iCs/>
        </w:rPr>
      </w:pPr>
    </w:p>
    <w:p w14:paraId="2B3E0995" w14:textId="0C58F9C2" w:rsidR="00CA4AC2" w:rsidRPr="00984FF2" w:rsidRDefault="00984FF2" w:rsidP="00CA4AC2">
      <w:pPr>
        <w:pStyle w:val="Cuotes"/>
        <w:rPr>
          <w:i w:val="0"/>
          <w:iCs/>
        </w:rPr>
      </w:pPr>
      <w:r>
        <w:t>“T</w:t>
      </w:r>
      <w:r w:rsidR="00CA4AC2" w:rsidRPr="00CA4AC2">
        <w:t>his place is more to serve like a mental break for people, maybe once or twice a week or however that people feel like they need to take a break from the corporate world, or whatever stress that they have in their life</w:t>
      </w:r>
      <w:r>
        <w:t xml:space="preserve">” </w:t>
      </w:r>
      <w:r>
        <w:rPr>
          <w:i w:val="0"/>
          <w:iCs/>
        </w:rPr>
        <w:t>(</w:t>
      </w:r>
      <w:r w:rsidR="00AD7CBE">
        <w:rPr>
          <w:i w:val="0"/>
          <w:iCs/>
        </w:rPr>
        <w:t xml:space="preserve">Mark, </w:t>
      </w:r>
      <w:r>
        <w:rPr>
          <w:i w:val="0"/>
          <w:iCs/>
        </w:rPr>
        <w:t xml:space="preserve">FG 3). </w:t>
      </w:r>
    </w:p>
    <w:p w14:paraId="778085A6" w14:textId="77777777" w:rsidR="00984FF2" w:rsidRDefault="00984FF2" w:rsidP="00CA4AC2">
      <w:pPr>
        <w:pStyle w:val="Cuotes"/>
      </w:pPr>
    </w:p>
    <w:p w14:paraId="1478A093" w14:textId="711953D9" w:rsidR="00725B2A" w:rsidRPr="00AF2F03" w:rsidRDefault="00AF2F03" w:rsidP="00CA4AC2">
      <w:pPr>
        <w:pStyle w:val="Cuotes"/>
        <w:rPr>
          <w:i w:val="0"/>
          <w:iCs/>
        </w:rPr>
      </w:pPr>
      <w:r>
        <w:t>“Y</w:t>
      </w:r>
      <w:r w:rsidR="00725B2A" w:rsidRPr="00725B2A">
        <w:t>ou’re actually here for the purpose of contributing to something else other than yourself, this makes you feel happier, lighter, less pressure, more relaxed, and that’s what they say, healing the soul is</w:t>
      </w:r>
      <w:r>
        <w:t xml:space="preserve">” </w:t>
      </w:r>
      <w:r>
        <w:rPr>
          <w:i w:val="0"/>
          <w:iCs/>
        </w:rPr>
        <w:t>(</w:t>
      </w:r>
      <w:r w:rsidR="00AD7CBE">
        <w:rPr>
          <w:i w:val="0"/>
          <w:iCs/>
        </w:rPr>
        <w:t xml:space="preserve">Teo, </w:t>
      </w:r>
      <w:r>
        <w:rPr>
          <w:i w:val="0"/>
          <w:iCs/>
        </w:rPr>
        <w:t>FG 6)</w:t>
      </w:r>
    </w:p>
    <w:p w14:paraId="470185C0" w14:textId="77777777" w:rsidR="001B1B5D" w:rsidRPr="001B1B5D" w:rsidRDefault="001B1B5D" w:rsidP="001B1B5D">
      <w:pPr>
        <w:pStyle w:val="Cuotes"/>
        <w:ind w:right="521"/>
        <w:rPr>
          <w:rFonts w:cs="Arial"/>
        </w:rPr>
      </w:pPr>
    </w:p>
    <w:p w14:paraId="4260EE6A" w14:textId="39499F9E" w:rsidR="00E843DA" w:rsidRPr="00CE3079" w:rsidRDefault="00E843DA" w:rsidP="005E17CC">
      <w:pPr>
        <w:ind w:firstLine="426"/>
        <w:rPr>
          <w:rFonts w:ascii="Arial" w:hAnsi="Arial" w:cs="Arial"/>
        </w:rPr>
      </w:pPr>
      <w:r w:rsidRPr="00CE3079">
        <w:rPr>
          <w:rFonts w:ascii="Arial" w:hAnsi="Arial" w:cs="Arial"/>
        </w:rPr>
        <w:t>The connection with nature that is forged w</w:t>
      </w:r>
      <w:r w:rsidR="00227F9D" w:rsidRPr="00CE3079">
        <w:rPr>
          <w:rFonts w:ascii="Arial" w:hAnsi="Arial" w:cs="Arial"/>
        </w:rPr>
        <w:t>hen</w:t>
      </w:r>
      <w:r w:rsidRPr="00CE3079">
        <w:rPr>
          <w:rFonts w:ascii="Arial" w:hAnsi="Arial" w:cs="Arial"/>
        </w:rPr>
        <w:t xml:space="preserve"> taking part </w:t>
      </w:r>
      <w:r w:rsidR="00227F9D" w:rsidRPr="00CE3079">
        <w:rPr>
          <w:rFonts w:ascii="Arial" w:hAnsi="Arial" w:cs="Arial"/>
        </w:rPr>
        <w:t>i</w:t>
      </w:r>
      <w:r w:rsidRPr="00CE3079">
        <w:rPr>
          <w:rFonts w:ascii="Arial" w:hAnsi="Arial" w:cs="Arial"/>
        </w:rPr>
        <w:t>n GUI programmes was also acknowledged by participants to have had an impact in their own personal experience</w:t>
      </w:r>
      <w:r w:rsidR="005E79E7" w:rsidRPr="00CE3079">
        <w:rPr>
          <w:rFonts w:ascii="Arial" w:hAnsi="Arial" w:cs="Arial"/>
        </w:rPr>
        <w:t>s</w:t>
      </w:r>
      <w:r w:rsidRPr="00CE3079">
        <w:rPr>
          <w:rFonts w:ascii="Arial" w:hAnsi="Arial" w:cs="Arial"/>
        </w:rPr>
        <w:t xml:space="preserve">. Interestingly, some participants recognise the natural environment in GUI as a living classroom, in which they can connect to nature and appreciate the randomness of the natural world, as Yin in FG3 shared:  </w:t>
      </w:r>
    </w:p>
    <w:p w14:paraId="1BA72A8F" w14:textId="25B7FBFA" w:rsidR="00E843DA" w:rsidRDefault="00E843DA" w:rsidP="006F367D">
      <w:pPr>
        <w:pStyle w:val="Cuotes"/>
        <w:ind w:right="521"/>
        <w:rPr>
          <w:rFonts w:cs="Arial"/>
          <w:i w:val="0"/>
        </w:rPr>
      </w:pPr>
      <w:r w:rsidRPr="00CE3079">
        <w:rPr>
          <w:rFonts w:cs="Arial"/>
        </w:rPr>
        <w:t xml:space="preserve">“But if you look at what nature is, it’s </w:t>
      </w:r>
      <w:proofErr w:type="gramStart"/>
      <w:r w:rsidRPr="00CE3079">
        <w:rPr>
          <w:rFonts w:cs="Arial"/>
        </w:rPr>
        <w:t>actually a</w:t>
      </w:r>
      <w:proofErr w:type="gramEnd"/>
      <w:r w:rsidRPr="00CE3079">
        <w:rPr>
          <w:rFonts w:cs="Arial"/>
        </w:rPr>
        <w:t xml:space="preserve"> combination of things that are very random, coming together and then bringing that synergy. Nature is like a living classroom. Learning about myself, the world around us, or other people” </w:t>
      </w:r>
      <w:r w:rsidRPr="00CE3079">
        <w:rPr>
          <w:rFonts w:cs="Arial"/>
          <w:i w:val="0"/>
        </w:rPr>
        <w:t>(Yin, FGD3).</w:t>
      </w:r>
    </w:p>
    <w:p w14:paraId="6AFB739F" w14:textId="77777777" w:rsidR="00111BF7" w:rsidRDefault="00111BF7" w:rsidP="006F367D">
      <w:pPr>
        <w:pStyle w:val="Cuotes"/>
        <w:ind w:right="521"/>
        <w:rPr>
          <w:rFonts w:cs="Arial"/>
          <w:i w:val="0"/>
        </w:rPr>
      </w:pPr>
    </w:p>
    <w:p w14:paraId="1CF81FFB" w14:textId="4F2B3453" w:rsidR="00111BF7" w:rsidRPr="00577BEB" w:rsidRDefault="00477280" w:rsidP="00111BF7">
      <w:pPr>
        <w:pStyle w:val="Cuotes"/>
        <w:ind w:right="521"/>
        <w:rPr>
          <w:rFonts w:cs="Arial"/>
          <w:i w:val="0"/>
        </w:rPr>
      </w:pPr>
      <w:r w:rsidRPr="00577BEB">
        <w:rPr>
          <w:rFonts w:cs="Arial"/>
          <w:iCs/>
        </w:rPr>
        <w:t>“I</w:t>
      </w:r>
      <w:r w:rsidR="00111BF7" w:rsidRPr="00577BEB">
        <w:rPr>
          <w:rFonts w:cs="Arial"/>
          <w:iCs/>
        </w:rPr>
        <w:t xml:space="preserve">t’s a kampung </w:t>
      </w:r>
      <w:r w:rsidRPr="00577BEB">
        <w:rPr>
          <w:rFonts w:cs="Arial"/>
          <w:iCs/>
        </w:rPr>
        <w:t>c</w:t>
      </w:r>
      <w:r w:rsidR="00111BF7" w:rsidRPr="00577BEB">
        <w:rPr>
          <w:rFonts w:cs="Arial"/>
          <w:iCs/>
        </w:rPr>
        <w:t xml:space="preserve">ampus. It’s a school inspired by nature. </w:t>
      </w:r>
      <w:r w:rsidRPr="00577BEB">
        <w:rPr>
          <w:rFonts w:cs="Arial"/>
          <w:iCs/>
        </w:rPr>
        <w:t>So,</w:t>
      </w:r>
      <w:r w:rsidR="00111BF7" w:rsidRPr="00577BEB">
        <w:rPr>
          <w:rFonts w:cs="Arial"/>
          <w:iCs/>
        </w:rPr>
        <w:t xml:space="preserve"> </w:t>
      </w:r>
      <w:r w:rsidRPr="00577BEB">
        <w:rPr>
          <w:rFonts w:cs="Arial"/>
          <w:iCs/>
        </w:rPr>
        <w:t>I</w:t>
      </w:r>
      <w:r w:rsidR="00111BF7" w:rsidRPr="00577BEB">
        <w:rPr>
          <w:rFonts w:cs="Arial"/>
          <w:iCs/>
        </w:rPr>
        <w:t xml:space="preserve"> think in that aspect this place has done </w:t>
      </w:r>
      <w:proofErr w:type="gramStart"/>
      <w:r w:rsidR="00111BF7" w:rsidRPr="00577BEB">
        <w:rPr>
          <w:rFonts w:cs="Arial"/>
          <w:iCs/>
        </w:rPr>
        <w:t>pretty well</w:t>
      </w:r>
      <w:proofErr w:type="gramEnd"/>
      <w:r w:rsidR="00111BF7" w:rsidRPr="00577BEB">
        <w:rPr>
          <w:rFonts w:cs="Arial"/>
          <w:iCs/>
        </w:rPr>
        <w:t>. It fused nature with all the activities, and of course, the software</w:t>
      </w:r>
      <w:r w:rsidRPr="00577BEB">
        <w:rPr>
          <w:rFonts w:cs="Arial"/>
          <w:iCs/>
        </w:rPr>
        <w:t>:</w:t>
      </w:r>
      <w:r w:rsidR="00111BF7" w:rsidRPr="00577BEB">
        <w:rPr>
          <w:rFonts w:cs="Arial"/>
          <w:iCs/>
        </w:rPr>
        <w:t xml:space="preserve"> the people</w:t>
      </w:r>
      <w:r w:rsidRPr="00577BEB">
        <w:rPr>
          <w:rFonts w:cs="Arial"/>
          <w:iCs/>
        </w:rPr>
        <w:t>”</w:t>
      </w:r>
      <w:r w:rsidR="00C32BF8" w:rsidRPr="00577BEB">
        <w:rPr>
          <w:rFonts w:cs="Arial"/>
          <w:iCs/>
        </w:rPr>
        <w:t xml:space="preserve"> </w:t>
      </w:r>
      <w:r w:rsidR="00C32BF8" w:rsidRPr="00577BEB">
        <w:rPr>
          <w:rFonts w:cs="Arial"/>
          <w:i w:val="0"/>
        </w:rPr>
        <w:t>(</w:t>
      </w:r>
      <w:proofErr w:type="spellStart"/>
      <w:r w:rsidR="00E47140">
        <w:rPr>
          <w:rFonts w:cs="Arial"/>
          <w:i w:val="0"/>
        </w:rPr>
        <w:t>Nadhia</w:t>
      </w:r>
      <w:proofErr w:type="spellEnd"/>
      <w:r w:rsidR="00E47140">
        <w:rPr>
          <w:rFonts w:cs="Arial"/>
          <w:i w:val="0"/>
        </w:rPr>
        <w:t xml:space="preserve">, </w:t>
      </w:r>
      <w:r w:rsidR="00C32BF8" w:rsidRPr="00577BEB">
        <w:rPr>
          <w:rFonts w:cs="Arial"/>
          <w:i w:val="0"/>
        </w:rPr>
        <w:t xml:space="preserve">FG 5). </w:t>
      </w:r>
    </w:p>
    <w:p w14:paraId="6AA20478" w14:textId="77777777" w:rsidR="00F46BCB" w:rsidRPr="00577BEB" w:rsidRDefault="00F46BCB" w:rsidP="006F367D">
      <w:pPr>
        <w:pStyle w:val="Cuotes"/>
        <w:ind w:right="521"/>
        <w:rPr>
          <w:rFonts w:cs="Arial"/>
          <w:i w:val="0"/>
        </w:rPr>
      </w:pPr>
    </w:p>
    <w:p w14:paraId="5E67F2D8" w14:textId="38D2C8A8" w:rsidR="00F46BCB" w:rsidRPr="00577BEB" w:rsidRDefault="00577BEB" w:rsidP="006F367D">
      <w:pPr>
        <w:pStyle w:val="Cuotes"/>
        <w:ind w:right="521"/>
        <w:rPr>
          <w:rFonts w:cs="Arial"/>
          <w:i w:val="0"/>
        </w:rPr>
      </w:pPr>
      <w:r w:rsidRPr="00577BEB">
        <w:rPr>
          <w:rFonts w:cs="Arial"/>
          <w:iCs/>
        </w:rPr>
        <w:t>“P</w:t>
      </w:r>
      <w:r w:rsidR="00F46BCB" w:rsidRPr="00577BEB">
        <w:rPr>
          <w:rFonts w:cs="Arial"/>
          <w:iCs/>
        </w:rPr>
        <w:t xml:space="preserve">eople come here to experience </w:t>
      </w:r>
      <w:proofErr w:type="spellStart"/>
      <w:r w:rsidR="00F46BCB" w:rsidRPr="00577BEB">
        <w:rPr>
          <w:rFonts w:cs="Arial"/>
          <w:iCs/>
        </w:rPr>
        <w:t>unperfection</w:t>
      </w:r>
      <w:proofErr w:type="spellEnd"/>
      <w:r w:rsidR="00F46BCB" w:rsidRPr="00577BEB">
        <w:rPr>
          <w:rFonts w:cs="Arial"/>
          <w:iCs/>
        </w:rPr>
        <w:t xml:space="preserve">. </w:t>
      </w:r>
      <w:proofErr w:type="spellStart"/>
      <w:r w:rsidR="00F46BCB" w:rsidRPr="00577BEB">
        <w:rPr>
          <w:rFonts w:cs="Arial"/>
          <w:iCs/>
        </w:rPr>
        <w:t>'Cause</w:t>
      </w:r>
      <w:proofErr w:type="spellEnd"/>
      <w:r w:rsidR="00F46BCB" w:rsidRPr="00577BEB">
        <w:rPr>
          <w:rFonts w:cs="Arial"/>
          <w:iCs/>
        </w:rPr>
        <w:t xml:space="preserve"> nature is just like that. </w:t>
      </w:r>
      <w:proofErr w:type="gramStart"/>
      <w:r w:rsidR="00F46BCB" w:rsidRPr="00577BEB">
        <w:rPr>
          <w:rFonts w:cs="Arial"/>
          <w:iCs/>
        </w:rPr>
        <w:t>So</w:t>
      </w:r>
      <w:proofErr w:type="gramEnd"/>
      <w:r w:rsidR="00F46BCB" w:rsidRPr="00577BEB">
        <w:rPr>
          <w:rFonts w:cs="Arial"/>
          <w:iCs/>
        </w:rPr>
        <w:t xml:space="preserve"> people come here, it looks close to nature, because they are wild. Here there're many things that grow wild. So, </w:t>
      </w:r>
      <w:proofErr w:type="spellStart"/>
      <w:r w:rsidR="00F46BCB" w:rsidRPr="00577BEB">
        <w:rPr>
          <w:rFonts w:cs="Arial"/>
          <w:iCs/>
        </w:rPr>
        <w:t>i</w:t>
      </w:r>
      <w:proofErr w:type="spellEnd"/>
      <w:r w:rsidR="00F46BCB" w:rsidRPr="00577BEB">
        <w:rPr>
          <w:rFonts w:cs="Arial"/>
          <w:iCs/>
        </w:rPr>
        <w:t xml:space="preserve"> think, that makes people differenc</w:t>
      </w:r>
      <w:r w:rsidRPr="00577BEB">
        <w:rPr>
          <w:rFonts w:cs="Arial"/>
          <w:iCs/>
        </w:rPr>
        <w:t>e”</w:t>
      </w:r>
      <w:r w:rsidR="00F46BCB" w:rsidRPr="00577BEB">
        <w:rPr>
          <w:rFonts w:cs="Arial"/>
          <w:iCs/>
        </w:rPr>
        <w:t xml:space="preserve"> </w:t>
      </w:r>
      <w:r w:rsidR="00F46BCB" w:rsidRPr="00577BEB">
        <w:rPr>
          <w:rFonts w:cs="Arial"/>
          <w:i w:val="0"/>
        </w:rPr>
        <w:t>(</w:t>
      </w:r>
      <w:r w:rsidR="00E47140">
        <w:rPr>
          <w:rFonts w:cs="Arial"/>
          <w:i w:val="0"/>
        </w:rPr>
        <w:t xml:space="preserve">Gia, </w:t>
      </w:r>
      <w:r w:rsidR="00F46BCB" w:rsidRPr="00577BEB">
        <w:rPr>
          <w:rFonts w:cs="Arial"/>
          <w:i w:val="0"/>
        </w:rPr>
        <w:t>FG2)</w:t>
      </w:r>
      <w:r w:rsidRPr="00577BEB">
        <w:rPr>
          <w:rFonts w:cs="Arial"/>
          <w:i w:val="0"/>
        </w:rPr>
        <w:t xml:space="preserve">. </w:t>
      </w:r>
    </w:p>
    <w:p w14:paraId="20C4356F" w14:textId="77777777" w:rsidR="00111BF7" w:rsidRDefault="00111BF7" w:rsidP="006F367D">
      <w:pPr>
        <w:pStyle w:val="Cuotes"/>
        <w:ind w:right="521"/>
        <w:rPr>
          <w:rFonts w:cs="Arial"/>
          <w:i w:val="0"/>
          <w:color w:val="FF0000"/>
        </w:rPr>
      </w:pPr>
    </w:p>
    <w:p w14:paraId="77185F73" w14:textId="77777777" w:rsidR="00E843DA" w:rsidRPr="00CE3079" w:rsidRDefault="00E843DA" w:rsidP="006F367D">
      <w:pPr>
        <w:pStyle w:val="NoSpacing"/>
        <w:ind w:left="567" w:right="521"/>
        <w:rPr>
          <w:rFonts w:cs="Arial"/>
          <w:i/>
          <w:iCs/>
          <w:sz w:val="24"/>
          <w:szCs w:val="24"/>
        </w:rPr>
      </w:pPr>
    </w:p>
    <w:p w14:paraId="7D12C51F" w14:textId="66421595" w:rsidR="00E843DA" w:rsidRPr="00CE3079" w:rsidRDefault="00E843DA" w:rsidP="00E843DA">
      <w:pPr>
        <w:pStyle w:val="Heading3"/>
        <w:rPr>
          <w:rFonts w:cs="Arial"/>
        </w:rPr>
      </w:pPr>
      <w:r w:rsidRPr="00CE3079">
        <w:rPr>
          <w:rStyle w:val="Heading3Char"/>
          <w:rFonts w:cs="Arial"/>
          <w:b/>
        </w:rPr>
        <w:t xml:space="preserve">Creating a safe place and sense of community </w:t>
      </w:r>
    </w:p>
    <w:p w14:paraId="54212A53" w14:textId="1833A144" w:rsidR="00E843DA" w:rsidRPr="00CE3079" w:rsidRDefault="00E843DA" w:rsidP="00E843DA">
      <w:pPr>
        <w:pStyle w:val="BodyText"/>
      </w:pPr>
      <w:r w:rsidRPr="00CE3079">
        <w:t xml:space="preserve">The feeling of being in a safe place in GUI was a key component </w:t>
      </w:r>
      <w:r w:rsidR="000B2641" w:rsidRPr="00CE3079">
        <w:t>in the FGDs</w:t>
      </w:r>
      <w:r w:rsidRPr="00CE3079">
        <w:t>. This sense of safety was related to the immediate contact with other nature volunteers when taking part in the placemaking activities. This interaction forge</w:t>
      </w:r>
      <w:r w:rsidR="00A91ABD" w:rsidRPr="00CE3079">
        <w:t>d</w:t>
      </w:r>
      <w:r w:rsidRPr="00CE3079">
        <w:t xml:space="preserve"> a sense of </w:t>
      </w:r>
      <w:r w:rsidRPr="00CE3079">
        <w:lastRenderedPageBreak/>
        <w:t>ownership that turns into a shared effort for building the community and sustaining the natural environment. Furthermore, sense of safety often equated to feeling free to take risks and experiment in new activities, in other words</w:t>
      </w:r>
      <w:r w:rsidR="00A91ABD" w:rsidRPr="00CE3079">
        <w:t>,</w:t>
      </w:r>
      <w:r w:rsidRPr="00CE3079">
        <w:t xml:space="preserve"> being out of the comfort zone: </w:t>
      </w:r>
    </w:p>
    <w:p w14:paraId="176199EE" w14:textId="77777777" w:rsidR="00E843DA" w:rsidRPr="00CE3079" w:rsidRDefault="00E843DA" w:rsidP="006F367D">
      <w:pPr>
        <w:pStyle w:val="Cuotes"/>
        <w:ind w:right="521"/>
        <w:rPr>
          <w:rFonts w:cs="Arial"/>
        </w:rPr>
      </w:pPr>
      <w:proofErr w:type="gramStart"/>
      <w:r w:rsidRPr="00CE3079">
        <w:rPr>
          <w:rFonts w:cs="Arial"/>
        </w:rPr>
        <w:t>So</w:t>
      </w:r>
      <w:proofErr w:type="gramEnd"/>
      <w:r w:rsidRPr="00CE3079">
        <w:rPr>
          <w:rFonts w:cs="Arial"/>
        </w:rPr>
        <w:t xml:space="preserve"> you feel a sense of ownership because you contribute to the space, and hence everyone feels part of the effort in building the community. Even though people come and go but </w:t>
      </w:r>
      <w:proofErr w:type="spellStart"/>
      <w:r w:rsidRPr="00CE3079">
        <w:rPr>
          <w:rFonts w:cs="Arial"/>
        </w:rPr>
        <w:t>everytime</w:t>
      </w:r>
      <w:proofErr w:type="spellEnd"/>
      <w:r w:rsidRPr="00CE3079">
        <w:rPr>
          <w:rFonts w:cs="Arial"/>
        </w:rPr>
        <w:t xml:space="preserve"> you come back you still feel welcomed and </w:t>
      </w:r>
      <w:proofErr w:type="spellStart"/>
      <w:r w:rsidRPr="00CE3079">
        <w:rPr>
          <w:rFonts w:cs="Arial"/>
        </w:rPr>
        <w:t>its</w:t>
      </w:r>
      <w:proofErr w:type="spellEnd"/>
      <w:r w:rsidRPr="00CE3079">
        <w:rPr>
          <w:rFonts w:cs="Arial"/>
        </w:rPr>
        <w:t xml:space="preserve"> that psychological safety that you’ll still be welcomed even when you come back </w:t>
      </w:r>
      <w:r w:rsidRPr="00CE3079">
        <w:rPr>
          <w:rFonts w:cs="Arial"/>
          <w:i w:val="0"/>
          <w:iCs/>
        </w:rPr>
        <w:t>(Paul, FG3)</w:t>
      </w:r>
      <w:r w:rsidRPr="00CE3079">
        <w:rPr>
          <w:rFonts w:cs="Arial"/>
        </w:rPr>
        <w:t>.</w:t>
      </w:r>
    </w:p>
    <w:p w14:paraId="165B08E5" w14:textId="77777777" w:rsidR="00E843DA" w:rsidRPr="00CE3079" w:rsidRDefault="00E843DA" w:rsidP="006F367D">
      <w:pPr>
        <w:pStyle w:val="Cuotes"/>
        <w:ind w:right="521"/>
        <w:rPr>
          <w:rFonts w:cs="Arial"/>
        </w:rPr>
      </w:pPr>
    </w:p>
    <w:p w14:paraId="3D70ECF8" w14:textId="77777777" w:rsidR="00E843DA" w:rsidRDefault="00E843DA" w:rsidP="006F367D">
      <w:pPr>
        <w:pStyle w:val="Cuotes"/>
        <w:ind w:right="521"/>
        <w:rPr>
          <w:rFonts w:cs="Arial"/>
          <w:i w:val="0"/>
          <w:iCs/>
        </w:rPr>
      </w:pPr>
      <w:r w:rsidRPr="00CE3079">
        <w:rPr>
          <w:rFonts w:cs="Arial"/>
        </w:rPr>
        <w:t xml:space="preserve">It also helps me step out of my comfort zone, because I started out farming and craft, and then I moved on to helping the other programmes?? I would never imagine myself teaching children at all </w:t>
      </w:r>
      <w:r w:rsidRPr="00CE3079">
        <w:rPr>
          <w:rFonts w:cs="Arial"/>
          <w:i w:val="0"/>
          <w:iCs/>
        </w:rPr>
        <w:t>(Caroline, FG3).</w:t>
      </w:r>
    </w:p>
    <w:p w14:paraId="303A013C" w14:textId="77777777" w:rsidR="000B4D3A" w:rsidRDefault="000B4D3A" w:rsidP="006F367D">
      <w:pPr>
        <w:pStyle w:val="Cuotes"/>
        <w:ind w:right="521"/>
        <w:rPr>
          <w:rFonts w:cs="Arial"/>
        </w:rPr>
      </w:pPr>
    </w:p>
    <w:p w14:paraId="4732699D" w14:textId="77777777" w:rsidR="000B4D3A" w:rsidRDefault="000B4D3A" w:rsidP="000B4D3A">
      <w:pPr>
        <w:pStyle w:val="Cuotes"/>
        <w:rPr>
          <w:i w:val="0"/>
          <w:iCs/>
        </w:rPr>
      </w:pPr>
      <w:r>
        <w:t>“</w:t>
      </w:r>
      <w:r w:rsidRPr="0063365A">
        <w:t>There is a lot of community spirit here. And the fact that everybody greets each other and give them a smile, really lightens up the day</w:t>
      </w:r>
      <w:r>
        <w:t xml:space="preserve">” </w:t>
      </w:r>
      <w:r>
        <w:rPr>
          <w:i w:val="0"/>
          <w:iCs/>
        </w:rPr>
        <w:t>(FG 4).</w:t>
      </w:r>
    </w:p>
    <w:p w14:paraId="303FAD47" w14:textId="77777777" w:rsidR="00E843DA" w:rsidRPr="00CE3079" w:rsidRDefault="00E843DA" w:rsidP="00E843DA">
      <w:pPr>
        <w:pStyle w:val="Cuotes"/>
        <w:rPr>
          <w:rFonts w:cs="Arial"/>
        </w:rPr>
      </w:pPr>
    </w:p>
    <w:p w14:paraId="4621B0C7" w14:textId="3C43CF6D" w:rsidR="00E843DA" w:rsidRPr="00CE3079" w:rsidRDefault="00E843DA" w:rsidP="005E17CC">
      <w:pPr>
        <w:pStyle w:val="BodyText"/>
        <w:ind w:firstLine="426"/>
      </w:pPr>
      <w:r w:rsidRPr="00CE3079">
        <w:t>In the words of the core team members,</w:t>
      </w:r>
      <w:r w:rsidR="00E3631E" w:rsidRPr="00CE3079">
        <w:t xml:space="preserve"> </w:t>
      </w:r>
      <w:r w:rsidR="00CA5509" w:rsidRPr="00CE3079">
        <w:t>time seemed to pass slower</w:t>
      </w:r>
      <w:r w:rsidR="003A3406" w:rsidRPr="00CE3079">
        <w:t xml:space="preserve"> in GUI</w:t>
      </w:r>
      <w:r w:rsidR="0086686B" w:rsidRPr="00CE3079">
        <w:t xml:space="preserve"> creating a </w:t>
      </w:r>
      <w:r w:rsidRPr="00CE3079">
        <w:t>sense of safety.</w:t>
      </w:r>
      <w:r w:rsidR="00E87DE7" w:rsidRPr="00CE3079">
        <w:t xml:space="preserve"> </w:t>
      </w:r>
      <w:r w:rsidR="00237746" w:rsidRPr="00CE3079">
        <w:t>This was formed from the</w:t>
      </w:r>
      <w:r w:rsidR="0022000A" w:rsidRPr="00CE3079">
        <w:t xml:space="preserve">ir interaction with nature </w:t>
      </w:r>
      <w:r w:rsidR="00AE6113" w:rsidRPr="00CE3079">
        <w:t xml:space="preserve">that removes the sense of being time pressured. </w:t>
      </w:r>
      <w:r w:rsidR="00523517" w:rsidRPr="00CE3079">
        <w:t>The</w:t>
      </w:r>
      <w:r w:rsidR="00A95C8D" w:rsidRPr="00CE3079">
        <w:t xml:space="preserve"> perception of</w:t>
      </w:r>
      <w:r w:rsidR="00523517" w:rsidRPr="00CE3079">
        <w:t xml:space="preserve"> </w:t>
      </w:r>
      <w:r w:rsidR="003054AB" w:rsidRPr="00CE3079">
        <w:t>working</w:t>
      </w:r>
      <w:r w:rsidR="00A95C8D" w:rsidRPr="00CE3079">
        <w:t xml:space="preserve"> </w:t>
      </w:r>
      <w:r w:rsidR="00E90172" w:rsidRPr="00CE3079">
        <w:t>at a slower</w:t>
      </w:r>
      <w:r w:rsidR="003054AB" w:rsidRPr="00CE3079">
        <w:t xml:space="preserve"> pace</w:t>
      </w:r>
      <w:r w:rsidRPr="00CE3079">
        <w:t xml:space="preserve"> was found to be one of the most important lessons that GUI offers to people, since the sense of psychological safety in the process of learning from nature is not affected by the social norms in Singapore: “</w:t>
      </w:r>
      <w:r w:rsidRPr="00CE3079">
        <w:rPr>
          <w:i/>
          <w:iCs/>
        </w:rPr>
        <w:t xml:space="preserve">Nature does not hurry, but everything is accomplished. I think what GUI tries to say is that there is psychological safety in learning, everyone has their own way/pace/time in </w:t>
      </w:r>
      <w:r w:rsidR="00482F92" w:rsidRPr="00CE3079">
        <w:rPr>
          <w:i/>
          <w:iCs/>
        </w:rPr>
        <w:t>learning,</w:t>
      </w:r>
      <w:r w:rsidRPr="00CE3079">
        <w:rPr>
          <w:i/>
          <w:iCs/>
        </w:rPr>
        <w:t xml:space="preserve"> and it doesn’t matter what you’re doing, but you shouldn’t be pressured to the norms of social life in Singapore”</w:t>
      </w:r>
      <w:r w:rsidRPr="00CE3079">
        <w:t xml:space="preserve"> </w:t>
      </w:r>
      <w:r w:rsidRPr="00CE3079">
        <w:rPr>
          <w:iCs/>
        </w:rPr>
        <w:t>(Luisa, FG 1).</w:t>
      </w:r>
    </w:p>
    <w:p w14:paraId="114F1591" w14:textId="02B43DF9" w:rsidR="00E843DA" w:rsidRPr="00CE3079" w:rsidRDefault="00E843DA" w:rsidP="005E17CC">
      <w:pPr>
        <w:pStyle w:val="BodyText"/>
        <w:ind w:firstLine="426"/>
      </w:pPr>
      <w:r w:rsidRPr="00CE3079">
        <w:t>This way of activating and connecting people through nature and community create</w:t>
      </w:r>
      <w:r w:rsidR="00BB171D" w:rsidRPr="00CE3079">
        <w:t>d</w:t>
      </w:r>
      <w:r w:rsidRPr="00CE3079">
        <w:t xml:space="preserve"> a shared sense of place that is cultivated by each GUI member. </w:t>
      </w:r>
      <w:r w:rsidR="00BB171D" w:rsidRPr="00CE3079">
        <w:t xml:space="preserve">According to the FGD, </w:t>
      </w:r>
      <w:r w:rsidR="005C37F3" w:rsidRPr="00CE3079">
        <w:t>the</w:t>
      </w:r>
      <w:r w:rsidRPr="00CE3079">
        <w:t xml:space="preserve"> sense of place </w:t>
      </w:r>
      <w:r w:rsidR="003A4822" w:rsidRPr="00CE3079">
        <w:t xml:space="preserve">in GUI comes from a deep belonging to the environment and </w:t>
      </w:r>
      <w:r w:rsidR="00266F47" w:rsidRPr="00CE3079">
        <w:t>a constant interaction with the physical space</w:t>
      </w:r>
      <w:r w:rsidRPr="00CE3079">
        <w:t>:</w:t>
      </w:r>
    </w:p>
    <w:p w14:paraId="21FB1021" w14:textId="77777777" w:rsidR="00E843DA" w:rsidRPr="00CE3079" w:rsidRDefault="00E843DA" w:rsidP="006F367D">
      <w:pPr>
        <w:pStyle w:val="Cuotes"/>
        <w:ind w:right="521"/>
        <w:rPr>
          <w:rFonts w:cs="Arial"/>
        </w:rPr>
      </w:pPr>
      <w:r w:rsidRPr="00CE3079">
        <w:rPr>
          <w:rFonts w:cs="Arial"/>
        </w:rPr>
        <w:t>“I think that’s the key here. I think to take a step back, it’s really about the environment. Lai Hock was very big on keeping this space, it’s because this space does make a difference on people. In the ancient Chinese saying, a person who’s wise, they would live near the mountains, because it gives them that perspective, that space”</w:t>
      </w:r>
      <w:r w:rsidRPr="00CE3079">
        <w:rPr>
          <w:rFonts w:cs="Arial"/>
          <w:i w:val="0"/>
          <w:iCs/>
        </w:rPr>
        <w:t xml:space="preserve"> (Mathew, FG4).</w:t>
      </w:r>
    </w:p>
    <w:p w14:paraId="37A67B29" w14:textId="77777777" w:rsidR="00E843DA" w:rsidRPr="00CE3079" w:rsidRDefault="00E843DA" w:rsidP="006F367D">
      <w:pPr>
        <w:pStyle w:val="Cuotes"/>
        <w:ind w:right="521"/>
        <w:rPr>
          <w:rFonts w:cs="Arial"/>
        </w:rPr>
      </w:pPr>
    </w:p>
    <w:p w14:paraId="08CF9E14" w14:textId="77777777" w:rsidR="00E843DA" w:rsidRPr="00CE3079" w:rsidRDefault="00E843DA" w:rsidP="006F367D">
      <w:pPr>
        <w:pStyle w:val="Cuotes"/>
        <w:ind w:right="521"/>
        <w:rPr>
          <w:rFonts w:cs="Arial"/>
        </w:rPr>
      </w:pPr>
      <w:r w:rsidRPr="00CE3079">
        <w:rPr>
          <w:rFonts w:cs="Arial"/>
        </w:rPr>
        <w:lastRenderedPageBreak/>
        <w:t xml:space="preserve">“Yeah, it’s a sense of belonging. And because you invested your time and energy into helping </w:t>
      </w:r>
      <w:proofErr w:type="gramStart"/>
      <w:r w:rsidRPr="00CE3079">
        <w:rPr>
          <w:rFonts w:cs="Arial"/>
        </w:rPr>
        <w:t>maintaining</w:t>
      </w:r>
      <w:proofErr w:type="gramEnd"/>
      <w:r w:rsidRPr="00CE3079">
        <w:rPr>
          <w:rFonts w:cs="Arial"/>
        </w:rPr>
        <w:t xml:space="preserve"> this space. </w:t>
      </w:r>
      <w:proofErr w:type="gramStart"/>
      <w:r w:rsidRPr="00CE3079">
        <w:rPr>
          <w:rFonts w:cs="Arial"/>
        </w:rPr>
        <w:t>So</w:t>
      </w:r>
      <w:proofErr w:type="gramEnd"/>
      <w:r w:rsidRPr="00CE3079">
        <w:rPr>
          <w:rFonts w:cs="Arial"/>
        </w:rPr>
        <w:t xml:space="preserve"> you feel in a sense you own a little bit of this” </w:t>
      </w:r>
      <w:r w:rsidRPr="00CE3079">
        <w:rPr>
          <w:rFonts w:cs="Arial"/>
          <w:i w:val="0"/>
          <w:iCs/>
        </w:rPr>
        <w:t>(Tim, FG5).</w:t>
      </w:r>
    </w:p>
    <w:p w14:paraId="1FF01200" w14:textId="77777777" w:rsidR="00E843DA" w:rsidRPr="00CE3079" w:rsidRDefault="00E843DA" w:rsidP="006F367D">
      <w:pPr>
        <w:pStyle w:val="Cuotes"/>
        <w:ind w:right="521"/>
        <w:rPr>
          <w:rFonts w:cs="Arial"/>
        </w:rPr>
      </w:pPr>
    </w:p>
    <w:p w14:paraId="129D05E6" w14:textId="2D7ADDC0" w:rsidR="00E843DA" w:rsidRPr="00CE3079" w:rsidRDefault="00E843DA" w:rsidP="005E17CC">
      <w:pPr>
        <w:ind w:firstLine="426"/>
        <w:rPr>
          <w:rFonts w:ascii="Arial" w:hAnsi="Arial" w:cs="Arial"/>
        </w:rPr>
      </w:pPr>
      <w:r w:rsidRPr="00CE3079">
        <w:rPr>
          <w:rFonts w:ascii="Arial" w:hAnsi="Arial" w:cs="Arial"/>
        </w:rPr>
        <w:t>The feeling of sense of community was cultivated mainly by the core team, who according to the FG</w:t>
      </w:r>
      <w:r w:rsidR="00266F47" w:rsidRPr="00CE3079">
        <w:rPr>
          <w:rFonts w:ascii="Arial" w:hAnsi="Arial" w:cs="Arial"/>
        </w:rPr>
        <w:t>Ds</w:t>
      </w:r>
      <w:r w:rsidRPr="00CE3079">
        <w:rPr>
          <w:rFonts w:ascii="Arial" w:hAnsi="Arial" w:cs="Arial"/>
        </w:rPr>
        <w:t xml:space="preserve"> embod</w:t>
      </w:r>
      <w:r w:rsidR="00266F47" w:rsidRPr="00CE3079">
        <w:rPr>
          <w:rFonts w:ascii="Arial" w:hAnsi="Arial" w:cs="Arial"/>
        </w:rPr>
        <w:t>ied</w:t>
      </w:r>
      <w:r w:rsidRPr="00CE3079">
        <w:rPr>
          <w:rFonts w:ascii="Arial" w:hAnsi="Arial" w:cs="Arial"/>
        </w:rPr>
        <w:t xml:space="preserve"> the spirit of human connection in GUI. This connection was an interactive process</w:t>
      </w:r>
      <w:r w:rsidR="006C678D" w:rsidRPr="00CE3079">
        <w:rPr>
          <w:rFonts w:ascii="Arial" w:hAnsi="Arial" w:cs="Arial"/>
        </w:rPr>
        <w:t xml:space="preserve"> that emerged</w:t>
      </w:r>
      <w:r w:rsidRPr="00CE3079">
        <w:rPr>
          <w:rFonts w:ascii="Arial" w:hAnsi="Arial" w:cs="Arial"/>
        </w:rPr>
        <w:t xml:space="preserve"> </w:t>
      </w:r>
      <w:r w:rsidR="00EF57AF" w:rsidRPr="00CE3079">
        <w:rPr>
          <w:rFonts w:ascii="Arial" w:hAnsi="Arial" w:cs="Arial"/>
        </w:rPr>
        <w:t>when</w:t>
      </w:r>
      <w:r w:rsidR="00791C76" w:rsidRPr="00CE3079">
        <w:rPr>
          <w:rFonts w:ascii="Arial" w:hAnsi="Arial" w:cs="Arial"/>
        </w:rPr>
        <w:t xml:space="preserve"> participants</w:t>
      </w:r>
      <w:r w:rsidR="00EF57AF" w:rsidRPr="00CE3079">
        <w:rPr>
          <w:rFonts w:ascii="Arial" w:hAnsi="Arial" w:cs="Arial"/>
        </w:rPr>
        <w:t xml:space="preserve"> </w:t>
      </w:r>
      <w:r w:rsidRPr="00CE3079">
        <w:rPr>
          <w:rFonts w:ascii="Arial" w:hAnsi="Arial" w:cs="Arial"/>
        </w:rPr>
        <w:t>work</w:t>
      </w:r>
      <w:r w:rsidR="00791C76" w:rsidRPr="00CE3079">
        <w:rPr>
          <w:rFonts w:ascii="Arial" w:hAnsi="Arial" w:cs="Arial"/>
        </w:rPr>
        <w:t>ed</w:t>
      </w:r>
      <w:r w:rsidRPr="00CE3079">
        <w:rPr>
          <w:rFonts w:ascii="Arial" w:hAnsi="Arial" w:cs="Arial"/>
        </w:rPr>
        <w:t xml:space="preserve"> and s</w:t>
      </w:r>
      <w:r w:rsidR="00DD06C6" w:rsidRPr="00CE3079">
        <w:rPr>
          <w:rFonts w:ascii="Arial" w:hAnsi="Arial" w:cs="Arial"/>
        </w:rPr>
        <w:t>pent time</w:t>
      </w:r>
      <w:r w:rsidRPr="00CE3079">
        <w:rPr>
          <w:rFonts w:ascii="Arial" w:hAnsi="Arial" w:cs="Arial"/>
        </w:rPr>
        <w:t xml:space="preserve"> together: </w:t>
      </w:r>
    </w:p>
    <w:p w14:paraId="2CF7F510" w14:textId="4ED32F1F" w:rsidR="00E843DA" w:rsidRPr="00CE3079" w:rsidRDefault="00E843DA" w:rsidP="006F367D">
      <w:pPr>
        <w:pStyle w:val="Cuotes"/>
        <w:ind w:right="521"/>
        <w:rPr>
          <w:rFonts w:cs="Arial"/>
        </w:rPr>
      </w:pPr>
      <w:r w:rsidRPr="00CE3079">
        <w:rPr>
          <w:rFonts w:cs="Arial"/>
        </w:rPr>
        <w:t>“</w:t>
      </w:r>
      <w:r w:rsidR="00FB0127" w:rsidRPr="00CE3079">
        <w:rPr>
          <w:rFonts w:cs="Arial"/>
        </w:rPr>
        <w:t>T</w:t>
      </w:r>
      <w:r w:rsidRPr="00CE3079">
        <w:rPr>
          <w:rFonts w:cs="Arial"/>
        </w:rPr>
        <w:t xml:space="preserve">he sense of inclusion is cultivated by people of the core team, because the understand the human connection and the human relations. So, you work alongside with them, and you know this are the spirits you </w:t>
      </w:r>
      <w:proofErr w:type="gramStart"/>
      <w:r w:rsidRPr="00CE3079">
        <w:rPr>
          <w:rFonts w:cs="Arial"/>
        </w:rPr>
        <w:t>have to</w:t>
      </w:r>
      <w:proofErr w:type="gramEnd"/>
      <w:r w:rsidRPr="00CE3079">
        <w:rPr>
          <w:rFonts w:cs="Arial"/>
        </w:rPr>
        <w:t xml:space="preserve"> embody in order to fulfil that human connection”</w:t>
      </w:r>
      <w:r w:rsidRPr="00CE3079">
        <w:rPr>
          <w:rFonts w:cs="Arial"/>
          <w:iCs/>
        </w:rPr>
        <w:t xml:space="preserve"> </w:t>
      </w:r>
      <w:r w:rsidRPr="00CE3079">
        <w:rPr>
          <w:rFonts w:cs="Arial"/>
          <w:i w:val="0"/>
        </w:rPr>
        <w:t>(Ning, FG 3).</w:t>
      </w:r>
    </w:p>
    <w:p w14:paraId="3F813C9B" w14:textId="6C7AA08C" w:rsidR="00E843DA" w:rsidRPr="00CE3079" w:rsidRDefault="00E843DA" w:rsidP="006F367D">
      <w:pPr>
        <w:pStyle w:val="Cuotes"/>
        <w:ind w:right="521"/>
        <w:rPr>
          <w:rFonts w:cs="Arial"/>
        </w:rPr>
      </w:pPr>
    </w:p>
    <w:p w14:paraId="5BFEDF52" w14:textId="772224A7" w:rsidR="00E843DA" w:rsidRPr="00CE3079" w:rsidRDefault="00E843DA" w:rsidP="006F367D">
      <w:pPr>
        <w:pStyle w:val="Cuotes"/>
        <w:ind w:right="521"/>
        <w:rPr>
          <w:rFonts w:cs="Arial"/>
        </w:rPr>
      </w:pPr>
      <w:r w:rsidRPr="00CE3079">
        <w:rPr>
          <w:rFonts w:cs="Arial"/>
        </w:rPr>
        <w:t>“I think it’s like these breaks</w:t>
      </w:r>
      <w:r w:rsidRPr="00CE3079">
        <w:rPr>
          <w:rFonts w:cs="Arial"/>
          <w:color w:val="000000"/>
        </w:rPr>
        <w:t xml:space="preserve"> that allows you to come together and, you know, talk among the volunteers that </w:t>
      </w:r>
      <w:r w:rsidRPr="00CE3079">
        <w:rPr>
          <w:rFonts w:cs="Arial"/>
        </w:rPr>
        <w:t xml:space="preserve">kind of also </w:t>
      </w:r>
      <w:r w:rsidRPr="00CE3079">
        <w:rPr>
          <w:rFonts w:cs="Arial"/>
          <w:color w:val="000000"/>
        </w:rPr>
        <w:t xml:space="preserve">helps to </w:t>
      </w:r>
      <w:r w:rsidRPr="00CE3079">
        <w:rPr>
          <w:rFonts w:cs="Arial"/>
        </w:rPr>
        <w:t>build up</w:t>
      </w:r>
      <w:r w:rsidRPr="00CE3079">
        <w:rPr>
          <w:rFonts w:cs="Arial"/>
          <w:color w:val="000000"/>
        </w:rPr>
        <w:t xml:space="preserve"> the so-called, community spi</w:t>
      </w:r>
      <w:r w:rsidRPr="00CE3079">
        <w:rPr>
          <w:rFonts w:cs="Arial"/>
        </w:rPr>
        <w:t>rit over time. S</w:t>
      </w:r>
      <w:r w:rsidRPr="00CE3079">
        <w:rPr>
          <w:rFonts w:cs="Arial"/>
          <w:color w:val="000000"/>
        </w:rPr>
        <w:t>o</w:t>
      </w:r>
      <w:r w:rsidR="00962B11" w:rsidRPr="00CE3079">
        <w:rPr>
          <w:rFonts w:cs="Arial"/>
          <w:color w:val="000000"/>
        </w:rPr>
        <w:t>,</w:t>
      </w:r>
      <w:r w:rsidRPr="00CE3079">
        <w:rPr>
          <w:rFonts w:cs="Arial"/>
          <w:color w:val="000000"/>
        </w:rPr>
        <w:t xml:space="preserve"> I would say </w:t>
      </w:r>
      <w:r w:rsidR="00FB0127" w:rsidRPr="00CE3079">
        <w:rPr>
          <w:rFonts w:cs="Arial"/>
          <w:color w:val="000000"/>
        </w:rPr>
        <w:t>it</w:t>
      </w:r>
      <w:r w:rsidR="00FB0127" w:rsidRPr="00CE3079">
        <w:rPr>
          <w:rFonts w:cs="Arial"/>
        </w:rPr>
        <w:t xml:space="preserve"> is</w:t>
      </w:r>
      <w:r w:rsidRPr="00CE3079">
        <w:rPr>
          <w:rFonts w:cs="Arial"/>
        </w:rPr>
        <w:t xml:space="preserve"> like a </w:t>
      </w:r>
      <w:r w:rsidR="00FB0127" w:rsidRPr="00CE3079">
        <w:rPr>
          <w:rFonts w:cs="Arial"/>
        </w:rPr>
        <w:t>one- or two-time</w:t>
      </w:r>
      <w:r w:rsidRPr="00CE3079">
        <w:rPr>
          <w:rFonts w:cs="Arial"/>
        </w:rPr>
        <w:t xml:space="preserve"> thing. But</w:t>
      </w:r>
      <w:r w:rsidRPr="00CE3079">
        <w:rPr>
          <w:rFonts w:cs="Arial"/>
          <w:color w:val="000000"/>
        </w:rPr>
        <w:t xml:space="preserve"> if you happen to be here for a few times and if you are a part of this little</w:t>
      </w:r>
      <w:r w:rsidRPr="00CE3079">
        <w:rPr>
          <w:rFonts w:cs="Arial"/>
        </w:rPr>
        <w:t xml:space="preserve"> bonding sessions, then</w:t>
      </w:r>
      <w:r w:rsidRPr="00CE3079">
        <w:rPr>
          <w:rFonts w:cs="Arial"/>
          <w:color w:val="000000"/>
        </w:rPr>
        <w:t xml:space="preserve"> I think</w:t>
      </w:r>
      <w:r w:rsidRPr="00CE3079">
        <w:rPr>
          <w:rFonts w:cs="Arial"/>
        </w:rPr>
        <w:t xml:space="preserve"> it does help build up that community spirit thing” </w:t>
      </w:r>
      <w:r w:rsidRPr="00CE3079">
        <w:rPr>
          <w:rFonts w:cs="Arial"/>
          <w:i w:val="0"/>
          <w:iCs/>
        </w:rPr>
        <w:t xml:space="preserve">(Jane, </w:t>
      </w:r>
      <w:r w:rsidRPr="00CE3079">
        <w:rPr>
          <w:rFonts w:cs="Arial"/>
          <w:i w:val="0"/>
        </w:rPr>
        <w:t>FG</w:t>
      </w:r>
      <w:r w:rsidRPr="00CE3079">
        <w:rPr>
          <w:rFonts w:cs="Arial"/>
          <w:i w:val="0"/>
          <w:iCs/>
        </w:rPr>
        <w:t xml:space="preserve"> 5).</w:t>
      </w:r>
    </w:p>
    <w:p w14:paraId="5BCA44E6" w14:textId="77777777" w:rsidR="00E843DA" w:rsidRPr="00CE3079" w:rsidRDefault="00E843DA" w:rsidP="00E843DA">
      <w:pPr>
        <w:pStyle w:val="Cuotes"/>
        <w:ind w:left="0"/>
        <w:rPr>
          <w:rFonts w:cs="Arial"/>
        </w:rPr>
      </w:pPr>
    </w:p>
    <w:p w14:paraId="38710F0D" w14:textId="6AA5D79B" w:rsidR="004F2210" w:rsidRPr="00CE3079" w:rsidRDefault="00F61FE9" w:rsidP="005E17CC">
      <w:pPr>
        <w:tabs>
          <w:tab w:val="left" w:pos="3402"/>
        </w:tabs>
        <w:ind w:firstLine="426"/>
        <w:rPr>
          <w:rFonts w:ascii="Arial" w:hAnsi="Arial" w:cs="Arial"/>
        </w:rPr>
      </w:pPr>
      <w:r w:rsidRPr="00CE3079">
        <w:rPr>
          <w:rFonts w:ascii="Arial" w:hAnsi="Arial" w:cs="Arial"/>
        </w:rPr>
        <w:t>F</w:t>
      </w:r>
      <w:r w:rsidR="00705490" w:rsidRPr="00CE3079">
        <w:rPr>
          <w:rFonts w:ascii="Arial" w:hAnsi="Arial" w:cs="Arial"/>
        </w:rPr>
        <w:t xml:space="preserve">requent </w:t>
      </w:r>
      <w:r w:rsidR="00E843DA" w:rsidRPr="00CE3079">
        <w:rPr>
          <w:rFonts w:ascii="Arial" w:hAnsi="Arial" w:cs="Arial"/>
        </w:rPr>
        <w:t xml:space="preserve">interactions in a place </w:t>
      </w:r>
      <w:r w:rsidR="00705490" w:rsidRPr="00CE3079">
        <w:rPr>
          <w:rFonts w:ascii="Arial" w:hAnsi="Arial" w:cs="Arial"/>
        </w:rPr>
        <w:t>for prolonged periods of time</w:t>
      </w:r>
      <w:r w:rsidR="00E843DA" w:rsidRPr="00CE3079">
        <w:rPr>
          <w:rFonts w:ascii="Arial" w:hAnsi="Arial" w:cs="Arial"/>
        </w:rPr>
        <w:t xml:space="preserve"> could enact new stories, shared values, </w:t>
      </w:r>
      <w:r w:rsidR="00AC1F6F" w:rsidRPr="00CE3079">
        <w:rPr>
          <w:rFonts w:ascii="Arial" w:hAnsi="Arial" w:cs="Arial"/>
        </w:rPr>
        <w:t xml:space="preserve">and </w:t>
      </w:r>
      <w:r w:rsidR="00E843DA" w:rsidRPr="00CE3079">
        <w:rPr>
          <w:rFonts w:ascii="Arial" w:hAnsi="Arial" w:cs="Arial"/>
        </w:rPr>
        <w:t>memories</w:t>
      </w:r>
      <w:r w:rsidR="00AC1F6F" w:rsidRPr="00CE3079">
        <w:rPr>
          <w:rFonts w:ascii="Arial" w:hAnsi="Arial" w:cs="Arial"/>
        </w:rPr>
        <w:t xml:space="preserve"> that </w:t>
      </w:r>
      <w:r w:rsidR="00E843DA" w:rsidRPr="00CE3079">
        <w:rPr>
          <w:rFonts w:ascii="Arial" w:hAnsi="Arial" w:cs="Arial"/>
        </w:rPr>
        <w:t>permeate the social construction of the place (</w:t>
      </w:r>
      <w:proofErr w:type="spellStart"/>
      <w:r w:rsidR="00E843DA" w:rsidRPr="00CE3079">
        <w:rPr>
          <w:rFonts w:ascii="Arial" w:hAnsi="Arial" w:cs="Arial"/>
          <w:color w:val="3333FF"/>
          <w:lang w:val="en-US"/>
        </w:rPr>
        <w:t>Brownett</w:t>
      </w:r>
      <w:proofErr w:type="spellEnd"/>
      <w:r w:rsidR="00E843DA" w:rsidRPr="00CE3079">
        <w:rPr>
          <w:rFonts w:ascii="Arial" w:hAnsi="Arial" w:cs="Arial"/>
          <w:color w:val="3333FF"/>
          <w:lang w:val="en-US"/>
        </w:rPr>
        <w:t xml:space="preserve"> &amp; Evans, 2020</w:t>
      </w:r>
      <w:r w:rsidR="00E843DA" w:rsidRPr="00CE3079">
        <w:rPr>
          <w:rFonts w:ascii="Arial" w:hAnsi="Arial" w:cs="Arial"/>
        </w:rPr>
        <w:t>)</w:t>
      </w:r>
      <w:r w:rsidR="00CC7587" w:rsidRPr="00CE3079">
        <w:rPr>
          <w:rFonts w:ascii="Arial" w:hAnsi="Arial" w:cs="Arial"/>
        </w:rPr>
        <w:t>.</w:t>
      </w:r>
      <w:r w:rsidR="001B6635" w:rsidRPr="00CE3079">
        <w:rPr>
          <w:rFonts w:ascii="Arial" w:hAnsi="Arial" w:cs="Arial"/>
        </w:rPr>
        <w:t xml:space="preserve"> </w:t>
      </w:r>
      <w:r w:rsidR="00CC7587" w:rsidRPr="00CE3079">
        <w:rPr>
          <w:rFonts w:ascii="Arial" w:hAnsi="Arial" w:cs="Arial"/>
        </w:rPr>
        <w:t xml:space="preserve">These new meanings and memories </w:t>
      </w:r>
      <w:r w:rsidR="001B6635" w:rsidRPr="00CE3079">
        <w:rPr>
          <w:rFonts w:ascii="Arial" w:hAnsi="Arial" w:cs="Arial"/>
        </w:rPr>
        <w:t>influence the way in which individuals build a sense of community</w:t>
      </w:r>
      <w:r w:rsidR="00784F57" w:rsidRPr="00CE3079">
        <w:rPr>
          <w:rFonts w:ascii="Arial" w:hAnsi="Arial" w:cs="Arial"/>
        </w:rPr>
        <w:t xml:space="preserve"> </w:t>
      </w:r>
      <w:r w:rsidR="00946E7F" w:rsidRPr="00CE3079">
        <w:rPr>
          <w:rFonts w:ascii="Arial" w:hAnsi="Arial" w:cs="Arial"/>
        </w:rPr>
        <w:t>thus</w:t>
      </w:r>
      <w:r w:rsidR="00AC029E" w:rsidRPr="00CE3079">
        <w:rPr>
          <w:rFonts w:ascii="Arial" w:hAnsi="Arial" w:cs="Arial"/>
        </w:rPr>
        <w:t>,</w:t>
      </w:r>
      <w:r w:rsidR="00784F57" w:rsidRPr="00CE3079">
        <w:rPr>
          <w:rFonts w:ascii="Arial" w:hAnsi="Arial" w:cs="Arial"/>
        </w:rPr>
        <w:t xml:space="preserve"> providing an improved sense of health and well-being (</w:t>
      </w:r>
      <w:r w:rsidR="00784F57" w:rsidRPr="00CE3079">
        <w:rPr>
          <w:rFonts w:ascii="Arial" w:hAnsi="Arial" w:cs="Arial"/>
          <w:color w:val="3333FF"/>
        </w:rPr>
        <w:t xml:space="preserve">Atkinson </w:t>
      </w:r>
      <w:r w:rsidR="00784F57" w:rsidRPr="00CE3079">
        <w:rPr>
          <w:rFonts w:ascii="Arial" w:hAnsi="Arial" w:cs="Arial"/>
          <w:i/>
          <w:iCs/>
          <w:color w:val="3333FF"/>
        </w:rPr>
        <w:t>et al</w:t>
      </w:r>
      <w:r w:rsidR="00784F57" w:rsidRPr="00CE3079">
        <w:rPr>
          <w:rFonts w:ascii="Arial" w:hAnsi="Arial" w:cs="Arial"/>
          <w:color w:val="3333FF"/>
        </w:rPr>
        <w:t>., 2017</w:t>
      </w:r>
      <w:r w:rsidR="00784F57" w:rsidRPr="00CE3079">
        <w:rPr>
          <w:rFonts w:ascii="Arial" w:hAnsi="Arial" w:cs="Arial"/>
        </w:rPr>
        <w:t xml:space="preserve">). </w:t>
      </w:r>
      <w:r w:rsidR="00AF048D" w:rsidRPr="00CE3079">
        <w:rPr>
          <w:rFonts w:ascii="Arial" w:hAnsi="Arial" w:cs="Arial"/>
        </w:rPr>
        <w:t>I</w:t>
      </w:r>
      <w:r w:rsidR="00784F57" w:rsidRPr="00CE3079">
        <w:rPr>
          <w:rFonts w:ascii="Arial" w:hAnsi="Arial" w:cs="Arial"/>
        </w:rPr>
        <w:t>n GUI</w:t>
      </w:r>
      <w:r w:rsidR="003E4B45" w:rsidRPr="00CE3079">
        <w:rPr>
          <w:rFonts w:ascii="Arial" w:hAnsi="Arial" w:cs="Arial"/>
        </w:rPr>
        <w:t xml:space="preserve">, </w:t>
      </w:r>
      <w:r w:rsidR="00AF048D" w:rsidRPr="00CE3079">
        <w:rPr>
          <w:rFonts w:ascii="Arial" w:hAnsi="Arial" w:cs="Arial"/>
        </w:rPr>
        <w:t>this</w:t>
      </w:r>
      <w:r w:rsidR="003E4B45" w:rsidRPr="00CE3079">
        <w:rPr>
          <w:rFonts w:ascii="Arial" w:hAnsi="Arial" w:cs="Arial"/>
        </w:rPr>
        <w:t xml:space="preserve"> was defined by FGD participants as a</w:t>
      </w:r>
      <w:r w:rsidR="00E843DA" w:rsidRPr="00CE3079">
        <w:rPr>
          <w:rFonts w:ascii="Arial" w:hAnsi="Arial" w:cs="Arial"/>
        </w:rPr>
        <w:t xml:space="preserve"> safe place that allows volunteers to </w:t>
      </w:r>
      <w:r w:rsidR="00C95F72" w:rsidRPr="00CE3079">
        <w:rPr>
          <w:rFonts w:ascii="Arial" w:hAnsi="Arial" w:cs="Arial"/>
        </w:rPr>
        <w:t>create new memories and stories</w:t>
      </w:r>
      <w:r w:rsidR="008F225D" w:rsidRPr="00CE3079">
        <w:rPr>
          <w:rFonts w:ascii="Arial" w:hAnsi="Arial" w:cs="Arial"/>
        </w:rPr>
        <w:t xml:space="preserve"> and</w:t>
      </w:r>
      <w:r w:rsidR="00946E7F" w:rsidRPr="00CE3079">
        <w:rPr>
          <w:rFonts w:ascii="Arial" w:hAnsi="Arial" w:cs="Arial"/>
        </w:rPr>
        <w:t xml:space="preserve"> a sense </w:t>
      </w:r>
      <w:r w:rsidR="00C95F72" w:rsidRPr="00CE3079">
        <w:rPr>
          <w:rFonts w:ascii="Arial" w:hAnsi="Arial" w:cs="Arial"/>
        </w:rPr>
        <w:t>psychological restor</w:t>
      </w:r>
      <w:r w:rsidR="00946E7F" w:rsidRPr="00CE3079">
        <w:rPr>
          <w:rFonts w:ascii="Arial" w:hAnsi="Arial" w:cs="Arial"/>
        </w:rPr>
        <w:t>ation</w:t>
      </w:r>
      <w:r w:rsidR="00784F57" w:rsidRPr="00CE3079">
        <w:rPr>
          <w:rFonts w:ascii="Arial" w:hAnsi="Arial" w:cs="Arial"/>
        </w:rPr>
        <w:t>.</w:t>
      </w:r>
      <w:r w:rsidR="00C95F72" w:rsidRPr="00CE3079">
        <w:rPr>
          <w:rFonts w:ascii="Arial" w:hAnsi="Arial" w:cs="Arial"/>
        </w:rPr>
        <w:t xml:space="preserve"> </w:t>
      </w:r>
      <w:r w:rsidR="002A41DB" w:rsidRPr="00CE3079">
        <w:rPr>
          <w:rFonts w:ascii="Arial" w:hAnsi="Arial" w:cs="Arial"/>
        </w:rPr>
        <w:t>Th</w:t>
      </w:r>
      <w:r w:rsidR="003C7E72" w:rsidRPr="00CE3079">
        <w:rPr>
          <w:rFonts w:ascii="Arial" w:hAnsi="Arial" w:cs="Arial"/>
        </w:rPr>
        <w:t xml:space="preserve">e subjective sense of better psychological wellbeing </w:t>
      </w:r>
      <w:r w:rsidR="006D52F7" w:rsidRPr="00CE3079">
        <w:rPr>
          <w:rFonts w:ascii="Arial" w:hAnsi="Arial" w:cs="Arial"/>
        </w:rPr>
        <w:t>could</w:t>
      </w:r>
      <w:r w:rsidR="004F2210" w:rsidRPr="00CE3079">
        <w:rPr>
          <w:rFonts w:ascii="Arial" w:hAnsi="Arial" w:cs="Arial"/>
        </w:rPr>
        <w:t xml:space="preserve"> also</w:t>
      </w:r>
      <w:r w:rsidR="006D52F7" w:rsidRPr="00CE3079">
        <w:rPr>
          <w:rFonts w:ascii="Arial" w:hAnsi="Arial" w:cs="Arial"/>
        </w:rPr>
        <w:t xml:space="preserve"> be </w:t>
      </w:r>
      <w:r w:rsidR="00294EC3" w:rsidRPr="00CE3079">
        <w:rPr>
          <w:rFonts w:ascii="Arial" w:hAnsi="Arial" w:cs="Arial"/>
        </w:rPr>
        <w:t>enhanced</w:t>
      </w:r>
      <w:r w:rsidR="006D52F7" w:rsidRPr="00CE3079">
        <w:rPr>
          <w:rFonts w:ascii="Arial" w:hAnsi="Arial" w:cs="Arial"/>
        </w:rPr>
        <w:t xml:space="preserve"> by the </w:t>
      </w:r>
      <w:r w:rsidR="00F7090A" w:rsidRPr="00CE3079">
        <w:rPr>
          <w:rFonts w:ascii="Arial" w:hAnsi="Arial" w:cs="Arial"/>
        </w:rPr>
        <w:t xml:space="preserve">therapeutic </w:t>
      </w:r>
      <w:r w:rsidR="00DE5E48" w:rsidRPr="00CE3079">
        <w:rPr>
          <w:rFonts w:ascii="Arial" w:hAnsi="Arial" w:cs="Arial"/>
        </w:rPr>
        <w:t xml:space="preserve">physical </w:t>
      </w:r>
      <w:r w:rsidR="00F7090A" w:rsidRPr="00CE3079">
        <w:rPr>
          <w:rFonts w:ascii="Arial" w:hAnsi="Arial" w:cs="Arial"/>
        </w:rPr>
        <w:t>characteristics</w:t>
      </w:r>
      <w:r w:rsidR="006D52F7" w:rsidRPr="00CE3079">
        <w:rPr>
          <w:rFonts w:ascii="Arial" w:hAnsi="Arial" w:cs="Arial"/>
        </w:rPr>
        <w:t xml:space="preserve"> of the place</w:t>
      </w:r>
      <w:r w:rsidR="000546E2" w:rsidRPr="00CE3079">
        <w:rPr>
          <w:rFonts w:ascii="Arial" w:hAnsi="Arial" w:cs="Arial"/>
        </w:rPr>
        <w:t xml:space="preserve"> </w:t>
      </w:r>
      <w:r w:rsidR="00DC248A" w:rsidRPr="00CE3079">
        <w:rPr>
          <w:rFonts w:ascii="Arial" w:hAnsi="Arial" w:cs="Arial"/>
        </w:rPr>
        <w:t>as well as the social interactions occurring in it (</w:t>
      </w:r>
      <w:r w:rsidR="00DC248A" w:rsidRPr="00CE3079">
        <w:rPr>
          <w:rFonts w:ascii="Arial" w:hAnsi="Arial" w:cs="Arial"/>
          <w:color w:val="0000FF"/>
        </w:rPr>
        <w:t>Doughty, 2018</w:t>
      </w:r>
      <w:r w:rsidR="00DC248A" w:rsidRPr="00CE3079">
        <w:rPr>
          <w:rFonts w:ascii="Arial" w:hAnsi="Arial" w:cs="Arial"/>
        </w:rPr>
        <w:t>)</w:t>
      </w:r>
      <w:r w:rsidR="0064782C" w:rsidRPr="00CE3079">
        <w:rPr>
          <w:rFonts w:ascii="Arial" w:hAnsi="Arial" w:cs="Arial"/>
        </w:rPr>
        <w:t xml:space="preserve">. </w:t>
      </w:r>
    </w:p>
    <w:p w14:paraId="47C7166B" w14:textId="48A5A2A2" w:rsidR="00792653" w:rsidRPr="00CE3079" w:rsidRDefault="0064782C" w:rsidP="00416D2C">
      <w:pPr>
        <w:tabs>
          <w:tab w:val="left" w:pos="3402"/>
        </w:tabs>
        <w:ind w:firstLine="426"/>
        <w:rPr>
          <w:rFonts w:ascii="Arial" w:hAnsi="Arial" w:cs="Arial"/>
        </w:rPr>
      </w:pPr>
      <w:r w:rsidRPr="00CE3079">
        <w:rPr>
          <w:rFonts w:ascii="Arial" w:hAnsi="Arial" w:cs="Arial"/>
        </w:rPr>
        <w:t xml:space="preserve">The </w:t>
      </w:r>
      <w:r w:rsidR="0069322F" w:rsidRPr="00CE3079">
        <w:rPr>
          <w:rFonts w:ascii="Arial" w:hAnsi="Arial" w:cs="Arial"/>
        </w:rPr>
        <w:t xml:space="preserve">enabling </w:t>
      </w:r>
      <w:r w:rsidR="00E06EF5" w:rsidRPr="00CE3079">
        <w:rPr>
          <w:rFonts w:ascii="Arial" w:hAnsi="Arial" w:cs="Arial"/>
        </w:rPr>
        <w:t xml:space="preserve">affective and social </w:t>
      </w:r>
      <w:r w:rsidR="0069322F" w:rsidRPr="00CE3079">
        <w:rPr>
          <w:rFonts w:ascii="Arial" w:hAnsi="Arial" w:cs="Arial"/>
        </w:rPr>
        <w:t xml:space="preserve">character </w:t>
      </w:r>
      <w:r w:rsidRPr="00CE3079">
        <w:rPr>
          <w:rFonts w:ascii="Arial" w:hAnsi="Arial" w:cs="Arial"/>
        </w:rPr>
        <w:t xml:space="preserve">of GUI </w:t>
      </w:r>
      <w:r w:rsidR="007E4FF5" w:rsidRPr="00CE3079">
        <w:rPr>
          <w:rFonts w:ascii="Arial" w:hAnsi="Arial" w:cs="Arial"/>
        </w:rPr>
        <w:t xml:space="preserve">and </w:t>
      </w:r>
      <w:r w:rsidR="00FB3EA8" w:rsidRPr="00CE3079">
        <w:rPr>
          <w:rFonts w:ascii="Arial" w:hAnsi="Arial" w:cs="Arial"/>
        </w:rPr>
        <w:t xml:space="preserve">its </w:t>
      </w:r>
      <w:r w:rsidR="007E4FF5" w:rsidRPr="00CE3079">
        <w:rPr>
          <w:rFonts w:ascii="Arial" w:hAnsi="Arial" w:cs="Arial"/>
        </w:rPr>
        <w:t xml:space="preserve">facilitators </w:t>
      </w:r>
      <w:r w:rsidR="00E06EF5" w:rsidRPr="00CE3079">
        <w:rPr>
          <w:rFonts w:ascii="Arial" w:hAnsi="Arial" w:cs="Arial"/>
        </w:rPr>
        <w:t xml:space="preserve">combined with the </w:t>
      </w:r>
      <w:r w:rsidR="007E4FF5" w:rsidRPr="00CE3079">
        <w:rPr>
          <w:rFonts w:ascii="Arial" w:hAnsi="Arial" w:cs="Arial"/>
        </w:rPr>
        <w:t>natural</w:t>
      </w:r>
      <w:r w:rsidR="00A403FE" w:rsidRPr="00CE3079">
        <w:rPr>
          <w:rFonts w:ascii="Arial" w:hAnsi="Arial" w:cs="Arial"/>
        </w:rPr>
        <w:t xml:space="preserve"> resources </w:t>
      </w:r>
      <w:r w:rsidR="00E06EF5" w:rsidRPr="00CE3079">
        <w:rPr>
          <w:rFonts w:ascii="Arial" w:hAnsi="Arial" w:cs="Arial"/>
        </w:rPr>
        <w:t xml:space="preserve">surrounding the </w:t>
      </w:r>
      <w:r w:rsidR="00585182" w:rsidRPr="00CE3079">
        <w:rPr>
          <w:rFonts w:ascii="Arial" w:hAnsi="Arial" w:cs="Arial"/>
        </w:rPr>
        <w:t xml:space="preserve">space, </w:t>
      </w:r>
      <w:r w:rsidR="00941156" w:rsidRPr="00CE3079">
        <w:rPr>
          <w:rFonts w:ascii="Arial" w:hAnsi="Arial" w:cs="Arial"/>
        </w:rPr>
        <w:t>promote</w:t>
      </w:r>
      <w:r w:rsidR="00585182" w:rsidRPr="00CE3079">
        <w:rPr>
          <w:rFonts w:ascii="Arial" w:hAnsi="Arial" w:cs="Arial"/>
        </w:rPr>
        <w:t>s</w:t>
      </w:r>
      <w:r w:rsidR="00941156" w:rsidRPr="00CE3079">
        <w:rPr>
          <w:rFonts w:ascii="Arial" w:hAnsi="Arial" w:cs="Arial"/>
        </w:rPr>
        <w:t xml:space="preserve"> experiences </w:t>
      </w:r>
      <w:r w:rsidR="00D054AC" w:rsidRPr="00CE3079">
        <w:rPr>
          <w:rFonts w:ascii="Arial" w:hAnsi="Arial" w:cs="Arial"/>
        </w:rPr>
        <w:t xml:space="preserve">that foster the maintenance of wellbeing. </w:t>
      </w:r>
      <w:r w:rsidR="00E843DA" w:rsidRPr="00CE3079">
        <w:rPr>
          <w:rFonts w:ascii="Arial" w:hAnsi="Arial" w:cs="Arial"/>
        </w:rPr>
        <w:t xml:space="preserve">Furthermore, it can be noted that the </w:t>
      </w:r>
      <w:r w:rsidR="00071CB7" w:rsidRPr="00CE3079">
        <w:rPr>
          <w:rFonts w:ascii="Arial" w:hAnsi="Arial" w:cs="Arial"/>
        </w:rPr>
        <w:t>subjective</w:t>
      </w:r>
      <w:r w:rsidR="00E843DA" w:rsidRPr="00CE3079">
        <w:rPr>
          <w:rFonts w:ascii="Arial" w:hAnsi="Arial" w:cs="Arial"/>
        </w:rPr>
        <w:t xml:space="preserve"> psychological </w:t>
      </w:r>
      <w:r w:rsidR="0038111D" w:rsidRPr="00CE3079">
        <w:rPr>
          <w:rFonts w:ascii="Arial" w:hAnsi="Arial" w:cs="Arial"/>
        </w:rPr>
        <w:t>wellbeing</w:t>
      </w:r>
      <w:r w:rsidR="00E843DA" w:rsidRPr="00CE3079">
        <w:rPr>
          <w:rFonts w:ascii="Arial" w:hAnsi="Arial" w:cs="Arial"/>
        </w:rPr>
        <w:t xml:space="preserve"> described in GUI </w:t>
      </w:r>
      <w:r w:rsidR="005B0C0C" w:rsidRPr="00CE3079">
        <w:rPr>
          <w:rFonts w:ascii="Arial" w:hAnsi="Arial" w:cs="Arial"/>
        </w:rPr>
        <w:t xml:space="preserve">seemed to be influenced </w:t>
      </w:r>
      <w:r w:rsidR="00E843DA" w:rsidRPr="00CE3079">
        <w:rPr>
          <w:rFonts w:ascii="Arial" w:hAnsi="Arial" w:cs="Arial"/>
        </w:rPr>
        <w:t xml:space="preserve">by </w:t>
      </w:r>
      <w:r w:rsidR="00A36E98" w:rsidRPr="00CE3079">
        <w:rPr>
          <w:rFonts w:ascii="Arial" w:hAnsi="Arial" w:cs="Arial"/>
        </w:rPr>
        <w:t>the</w:t>
      </w:r>
      <w:r w:rsidR="00E843DA" w:rsidRPr="00CE3079">
        <w:rPr>
          <w:rFonts w:ascii="Arial" w:hAnsi="Arial" w:cs="Arial"/>
        </w:rPr>
        <w:t xml:space="preserve"> learning process </w:t>
      </w:r>
      <w:r w:rsidR="00AD0DD4" w:rsidRPr="00CE3079">
        <w:rPr>
          <w:rFonts w:ascii="Arial" w:hAnsi="Arial" w:cs="Arial"/>
        </w:rPr>
        <w:t xml:space="preserve">occurring in the NPM </w:t>
      </w:r>
      <w:r w:rsidR="00C90CFC" w:rsidRPr="00CE3079">
        <w:rPr>
          <w:rFonts w:ascii="Arial" w:hAnsi="Arial" w:cs="Arial"/>
        </w:rPr>
        <w:t xml:space="preserve">activities </w:t>
      </w:r>
      <w:r w:rsidR="005B0C0C" w:rsidRPr="00CE3079">
        <w:rPr>
          <w:rFonts w:ascii="Arial" w:hAnsi="Arial" w:cs="Arial"/>
        </w:rPr>
        <w:t xml:space="preserve">that </w:t>
      </w:r>
      <w:r w:rsidR="00C90CFC" w:rsidRPr="00CE3079">
        <w:rPr>
          <w:rFonts w:ascii="Arial" w:hAnsi="Arial" w:cs="Arial"/>
        </w:rPr>
        <w:t>are</w:t>
      </w:r>
      <w:r w:rsidR="00C25154" w:rsidRPr="00CE3079">
        <w:rPr>
          <w:rFonts w:ascii="Arial" w:hAnsi="Arial" w:cs="Arial"/>
        </w:rPr>
        <w:t xml:space="preserve"> guided by the</w:t>
      </w:r>
      <w:r w:rsidR="00D1554C" w:rsidRPr="00CE3079">
        <w:rPr>
          <w:rFonts w:ascii="Arial" w:hAnsi="Arial" w:cs="Arial"/>
        </w:rPr>
        <w:t>ir</w:t>
      </w:r>
      <w:r w:rsidR="00C25154" w:rsidRPr="00CE3079">
        <w:rPr>
          <w:rFonts w:ascii="Arial" w:hAnsi="Arial" w:cs="Arial"/>
        </w:rPr>
        <w:t xml:space="preserve"> facilitators</w:t>
      </w:r>
      <w:r w:rsidR="00C90CFC" w:rsidRPr="00CE3079">
        <w:rPr>
          <w:rFonts w:ascii="Arial" w:hAnsi="Arial" w:cs="Arial"/>
        </w:rPr>
        <w:t>. During the</w:t>
      </w:r>
      <w:r w:rsidR="00D1554C" w:rsidRPr="00CE3079">
        <w:rPr>
          <w:rFonts w:ascii="Arial" w:hAnsi="Arial" w:cs="Arial"/>
        </w:rPr>
        <w:t>se</w:t>
      </w:r>
      <w:r w:rsidR="00C90CFC" w:rsidRPr="00CE3079">
        <w:rPr>
          <w:rFonts w:ascii="Arial" w:hAnsi="Arial" w:cs="Arial"/>
        </w:rPr>
        <w:t xml:space="preserve"> activities,</w:t>
      </w:r>
      <w:r w:rsidR="006430D5" w:rsidRPr="00CE3079">
        <w:rPr>
          <w:rFonts w:ascii="Arial" w:hAnsi="Arial" w:cs="Arial"/>
        </w:rPr>
        <w:t xml:space="preserve"> the 5G </w:t>
      </w:r>
      <w:r w:rsidR="00BE17A7" w:rsidRPr="00CE3079">
        <w:rPr>
          <w:rFonts w:ascii="Arial" w:hAnsi="Arial" w:cs="Arial"/>
        </w:rPr>
        <w:t>mentality</w:t>
      </w:r>
      <w:r w:rsidR="006430D5" w:rsidRPr="00CE3079">
        <w:rPr>
          <w:rFonts w:ascii="Arial" w:hAnsi="Arial" w:cs="Arial"/>
        </w:rPr>
        <w:t xml:space="preserve"> </w:t>
      </w:r>
      <w:r w:rsidR="002F5539" w:rsidRPr="00CE3079">
        <w:rPr>
          <w:rFonts w:ascii="Arial" w:hAnsi="Arial" w:cs="Arial"/>
        </w:rPr>
        <w:t>teaches</w:t>
      </w:r>
      <w:r w:rsidR="008611E6" w:rsidRPr="00CE3079">
        <w:rPr>
          <w:rFonts w:ascii="Arial" w:hAnsi="Arial" w:cs="Arial"/>
        </w:rPr>
        <w:t xml:space="preserve"> a greater sense of environmental awareness and connection </w:t>
      </w:r>
      <w:r w:rsidR="00720004" w:rsidRPr="00CE3079">
        <w:rPr>
          <w:rFonts w:ascii="Arial" w:hAnsi="Arial" w:cs="Arial"/>
        </w:rPr>
        <w:t>to</w:t>
      </w:r>
      <w:r w:rsidR="008611E6" w:rsidRPr="00CE3079">
        <w:rPr>
          <w:rFonts w:ascii="Arial" w:hAnsi="Arial" w:cs="Arial"/>
        </w:rPr>
        <w:t xml:space="preserve"> the natural environment</w:t>
      </w:r>
      <w:r w:rsidR="00792653" w:rsidRPr="00CE3079">
        <w:rPr>
          <w:rFonts w:ascii="Arial" w:hAnsi="Arial" w:cs="Arial"/>
        </w:rPr>
        <w:t xml:space="preserve">. </w:t>
      </w:r>
      <w:r w:rsidR="002F5539" w:rsidRPr="00CE3079">
        <w:rPr>
          <w:rFonts w:ascii="Arial" w:hAnsi="Arial" w:cs="Arial"/>
        </w:rPr>
        <w:t>I</w:t>
      </w:r>
      <w:r w:rsidR="003B5A71" w:rsidRPr="00CE3079">
        <w:rPr>
          <w:rFonts w:ascii="Arial" w:hAnsi="Arial" w:cs="Arial"/>
        </w:rPr>
        <w:t xml:space="preserve">n </w:t>
      </w:r>
      <w:r w:rsidR="00E60BA1" w:rsidRPr="00CE3079">
        <w:rPr>
          <w:rFonts w:ascii="Arial" w:hAnsi="Arial" w:cs="Arial"/>
        </w:rPr>
        <w:t>this process</w:t>
      </w:r>
      <w:r w:rsidR="00DD0A0B" w:rsidRPr="00CE3079">
        <w:rPr>
          <w:rFonts w:ascii="Arial" w:hAnsi="Arial" w:cs="Arial"/>
        </w:rPr>
        <w:t>,</w:t>
      </w:r>
      <w:r w:rsidR="00E60BA1" w:rsidRPr="00CE3079">
        <w:rPr>
          <w:rFonts w:ascii="Arial" w:hAnsi="Arial" w:cs="Arial"/>
        </w:rPr>
        <w:t xml:space="preserve"> </w:t>
      </w:r>
      <w:r w:rsidR="000838CD" w:rsidRPr="00CE3079">
        <w:rPr>
          <w:rFonts w:ascii="Arial" w:hAnsi="Arial" w:cs="Arial"/>
        </w:rPr>
        <w:t>there is a</w:t>
      </w:r>
      <w:r w:rsidR="00AB6ECA" w:rsidRPr="00CE3079">
        <w:rPr>
          <w:rFonts w:ascii="Arial" w:hAnsi="Arial" w:cs="Arial"/>
        </w:rPr>
        <w:t xml:space="preserve"> heighten awareness and connection towards nature and others</w:t>
      </w:r>
      <w:r w:rsidR="000838CD" w:rsidRPr="00CE3079">
        <w:rPr>
          <w:rFonts w:ascii="Arial" w:hAnsi="Arial" w:cs="Arial"/>
        </w:rPr>
        <w:t>. This has been shown to</w:t>
      </w:r>
      <w:r w:rsidR="0088756D" w:rsidRPr="00CE3079">
        <w:rPr>
          <w:rFonts w:ascii="Arial" w:hAnsi="Arial" w:cs="Arial"/>
        </w:rPr>
        <w:t xml:space="preserve"> help to </w:t>
      </w:r>
      <w:r w:rsidR="001070BC" w:rsidRPr="00CE3079">
        <w:rPr>
          <w:rFonts w:ascii="Arial" w:hAnsi="Arial" w:cs="Arial"/>
        </w:rPr>
        <w:t xml:space="preserve">foster a </w:t>
      </w:r>
      <w:r w:rsidR="00AB6ECA" w:rsidRPr="00CE3079">
        <w:rPr>
          <w:rFonts w:ascii="Arial" w:hAnsi="Arial" w:cs="Arial"/>
        </w:rPr>
        <w:t>s</w:t>
      </w:r>
      <w:r w:rsidR="003F66AB" w:rsidRPr="00CE3079">
        <w:rPr>
          <w:rFonts w:ascii="Arial" w:hAnsi="Arial" w:cs="Arial"/>
        </w:rPr>
        <w:t>ense of psychological wellbeing and restoration</w:t>
      </w:r>
      <w:r w:rsidR="001070BC" w:rsidRPr="00CE3079">
        <w:rPr>
          <w:rFonts w:ascii="Arial" w:hAnsi="Arial" w:cs="Arial"/>
        </w:rPr>
        <w:t xml:space="preserve"> (</w:t>
      </w:r>
      <w:r w:rsidR="001070BC" w:rsidRPr="00CE3079">
        <w:rPr>
          <w:rFonts w:ascii="Arial" w:hAnsi="Arial" w:cs="Arial"/>
          <w:color w:val="0000FF"/>
        </w:rPr>
        <w:t xml:space="preserve">Marques </w:t>
      </w:r>
      <w:r w:rsidR="001070BC" w:rsidRPr="00CE3079">
        <w:rPr>
          <w:rFonts w:ascii="Arial" w:hAnsi="Arial" w:cs="Arial"/>
          <w:i/>
          <w:iCs/>
          <w:color w:val="3333FF"/>
        </w:rPr>
        <w:t>et al</w:t>
      </w:r>
      <w:r w:rsidR="001070BC" w:rsidRPr="00CE3079">
        <w:rPr>
          <w:rFonts w:ascii="Arial" w:hAnsi="Arial" w:cs="Arial"/>
          <w:color w:val="3333FF"/>
        </w:rPr>
        <w:t>., 2021</w:t>
      </w:r>
      <w:r w:rsidR="001070BC" w:rsidRPr="00CE3079">
        <w:rPr>
          <w:rFonts w:ascii="Arial" w:hAnsi="Arial" w:cs="Arial"/>
        </w:rPr>
        <w:t>)</w:t>
      </w:r>
      <w:r w:rsidR="003F66AB" w:rsidRPr="00CE3079">
        <w:rPr>
          <w:rFonts w:ascii="Arial" w:hAnsi="Arial" w:cs="Arial"/>
        </w:rPr>
        <w:t xml:space="preserve">. </w:t>
      </w:r>
    </w:p>
    <w:p w14:paraId="15D6F6C2" w14:textId="51E2510D" w:rsidR="00193309" w:rsidRPr="00CE3079" w:rsidRDefault="004E5554" w:rsidP="004E5554">
      <w:pPr>
        <w:tabs>
          <w:tab w:val="left" w:pos="3402"/>
        </w:tabs>
        <w:jc w:val="center"/>
        <w:rPr>
          <w:rFonts w:ascii="Arial" w:hAnsi="Arial" w:cs="Arial"/>
        </w:rPr>
      </w:pPr>
      <w:r w:rsidRPr="00CE3079">
        <w:rPr>
          <w:rFonts w:ascii="Arial" w:hAnsi="Arial" w:cs="Arial"/>
          <w:i/>
          <w:iCs/>
          <w:noProof/>
          <w:color w:val="3333FF"/>
        </w:rPr>
        <w:lastRenderedPageBreak/>
        <mc:AlternateContent>
          <mc:Choice Requires="wpg">
            <w:drawing>
              <wp:anchor distT="0" distB="0" distL="114300" distR="114300" simplePos="0" relativeHeight="251658243" behindDoc="0" locked="0" layoutInCell="1" allowOverlap="1" wp14:anchorId="40F0CB66" wp14:editId="399468E9">
                <wp:simplePos x="0" y="0"/>
                <wp:positionH relativeFrom="column">
                  <wp:posOffset>82550</wp:posOffset>
                </wp:positionH>
                <wp:positionV relativeFrom="paragraph">
                  <wp:posOffset>0</wp:posOffset>
                </wp:positionV>
                <wp:extent cx="5523230" cy="1964055"/>
                <wp:effectExtent l="0" t="0" r="1270" b="0"/>
                <wp:wrapSquare wrapText="bothSides"/>
                <wp:docPr id="19" name="Group 19"/>
                <wp:cNvGraphicFramePr/>
                <a:graphic xmlns:a="http://schemas.openxmlformats.org/drawingml/2006/main">
                  <a:graphicData uri="http://schemas.microsoft.com/office/word/2010/wordprocessingGroup">
                    <wpg:wgp>
                      <wpg:cNvGrpSpPr/>
                      <wpg:grpSpPr>
                        <a:xfrm>
                          <a:off x="0" y="0"/>
                          <a:ext cx="5523230" cy="1964055"/>
                          <a:chOff x="0" y="0"/>
                          <a:chExt cx="5523576" cy="1964055"/>
                        </a:xfrm>
                      </wpg:grpSpPr>
                      <pic:pic xmlns:pic="http://schemas.openxmlformats.org/drawingml/2006/picture">
                        <pic:nvPicPr>
                          <pic:cNvPr id="6" name="Picture 6" descr="A picture containing tree, outdoor, plant, garden&#10;&#10;Description automatically generated"/>
                          <pic:cNvPicPr>
                            <a:picLocks noChangeAspect="1"/>
                          </pic:cNvPicPr>
                        </pic:nvPicPr>
                        <pic:blipFill rotWithShape="1">
                          <a:blip r:embed="rId17" cstate="print">
                            <a:extLst>
                              <a:ext uri="{28A0092B-C50C-407E-A947-70E740481C1C}">
                                <a14:useLocalDpi xmlns:a14="http://schemas.microsoft.com/office/drawing/2010/main" val="0"/>
                              </a:ext>
                            </a:extLst>
                          </a:blip>
                          <a:srcRect b="3881"/>
                          <a:stretch/>
                        </pic:blipFill>
                        <pic:spPr bwMode="auto">
                          <a:xfrm>
                            <a:off x="0" y="0"/>
                            <a:ext cx="2724785" cy="196405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4" name="Picture 14"/>
                          <pic:cNvPicPr>
                            <a:picLocks noChangeAspect="1"/>
                          </pic:cNvPicPr>
                        </pic:nvPicPr>
                        <pic:blipFill rotWithShape="1">
                          <a:blip r:embed="rId18" cstate="print">
                            <a:extLst>
                              <a:ext uri="{28A0092B-C50C-407E-A947-70E740481C1C}">
                                <a14:useLocalDpi xmlns:a14="http://schemas.microsoft.com/office/drawing/2010/main" val="0"/>
                              </a:ext>
                            </a:extLst>
                          </a:blip>
                          <a:srcRect b="3944"/>
                          <a:stretch/>
                        </pic:blipFill>
                        <pic:spPr bwMode="auto">
                          <a:xfrm>
                            <a:off x="2797521" y="0"/>
                            <a:ext cx="2726055" cy="1964055"/>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141CFEFA" id="Group 19" o:spid="_x0000_s1026" style="position:absolute;margin-left:6.5pt;margin-top:0;width:434.9pt;height:154.65pt;z-index:251658243" coordsize="55235,1964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27" type="#_x0000_t75" alt="A picture containing tree, outdoor, plant, garden&#10;&#10;Description automatically generated" style="position:absolute;width:27247;height:19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">
                  <v:imagedata r:id="rId19" o:title="A picture containing tree, outdoor, plant, garden&#10;&#10;Description automatically generated" cropbottom="2543f"/>
                </v:shape>
                <v:shape id="Picture 14" o:spid="_x0000_s1028" type="#_x0000_t75" style="position:absolute;left:27975;width:27260;height:19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">
                  <v:imagedata r:id="rId20" o:title="" cropbottom="2585f"/>
                </v:shape>
                <w10:wrap type="square"/>
              </v:group>
            </w:pict>
          </mc:Fallback>
        </mc:AlternateContent>
      </w:r>
      <w:r w:rsidR="00984711" w:rsidRPr="00CE3079">
        <w:rPr>
          <w:rFonts w:ascii="Arial" w:hAnsi="Arial" w:cs="Arial"/>
          <w:b/>
          <w:bCs/>
        </w:rPr>
        <w:t xml:space="preserve">Figure </w:t>
      </w:r>
      <w:r w:rsidR="00984711" w:rsidRPr="00CE3079">
        <w:rPr>
          <w:rFonts w:ascii="Arial" w:hAnsi="Arial" w:cs="Arial"/>
          <w:b/>
          <w:bCs/>
        </w:rPr>
        <w:fldChar w:fldCharType="begin"/>
      </w:r>
      <w:r w:rsidR="00984711" w:rsidRPr="00CE3079">
        <w:rPr>
          <w:rFonts w:ascii="Arial" w:hAnsi="Arial" w:cs="Arial"/>
          <w:b/>
          <w:bCs/>
        </w:rPr>
        <w:instrText xml:space="preserve"> SEQ Figure \* ARABIC </w:instrText>
      </w:r>
      <w:r w:rsidR="00984711" w:rsidRPr="00CE3079">
        <w:rPr>
          <w:rFonts w:ascii="Arial" w:hAnsi="Arial" w:cs="Arial"/>
          <w:b/>
          <w:bCs/>
        </w:rPr>
        <w:fldChar w:fldCharType="separate"/>
      </w:r>
      <w:r w:rsidR="008843B6">
        <w:rPr>
          <w:rFonts w:ascii="Arial" w:hAnsi="Arial" w:cs="Arial"/>
          <w:b/>
          <w:bCs/>
          <w:noProof/>
        </w:rPr>
        <w:t>5</w:t>
      </w:r>
      <w:r w:rsidR="00984711" w:rsidRPr="00CE3079">
        <w:rPr>
          <w:rFonts w:ascii="Arial" w:hAnsi="Arial" w:cs="Arial"/>
          <w:b/>
          <w:bCs/>
        </w:rPr>
        <w:fldChar w:fldCharType="end"/>
      </w:r>
      <w:r w:rsidR="00984711" w:rsidRPr="00CE3079">
        <w:rPr>
          <w:rFonts w:ascii="Arial" w:hAnsi="Arial" w:cs="Arial"/>
          <w:b/>
          <w:bCs/>
        </w:rPr>
        <w:t>.</w:t>
      </w:r>
      <w:r w:rsidR="00984711" w:rsidRPr="00CE3079">
        <w:rPr>
          <w:rFonts w:ascii="Arial" w:hAnsi="Arial" w:cs="Arial"/>
        </w:rPr>
        <w:t xml:space="preserve"> GUI outdoor spaces.</w:t>
      </w:r>
    </w:p>
    <w:p w14:paraId="7A7AD1BE" w14:textId="774D3344" w:rsidR="00BE02D0" w:rsidRPr="00CE3079" w:rsidRDefault="00777185" w:rsidP="004E5554">
      <w:pPr>
        <w:pStyle w:val="Heading2"/>
        <w:spacing w:after="160"/>
        <w:rPr>
          <w:rFonts w:cs="Arial"/>
        </w:rPr>
      </w:pPr>
      <w:r w:rsidRPr="00CE3079">
        <w:rPr>
          <w:rFonts w:cs="Arial"/>
        </w:rPr>
        <w:t xml:space="preserve">Exploration of the factors that enhance psychological </w:t>
      </w:r>
      <w:r w:rsidR="00FB4B4C" w:rsidRPr="00CE3079">
        <w:rPr>
          <w:rFonts w:cs="Arial"/>
        </w:rPr>
        <w:t xml:space="preserve">wellbeing </w:t>
      </w:r>
      <w:r w:rsidRPr="00CE3079">
        <w:rPr>
          <w:rFonts w:cs="Arial"/>
        </w:rPr>
        <w:t>in NPM</w:t>
      </w:r>
    </w:p>
    <w:p w14:paraId="2FB46BEE" w14:textId="37A35FE2" w:rsidR="007542DC" w:rsidRDefault="00FF5F2E" w:rsidP="001370FC">
      <w:pPr>
        <w:rPr>
          <w:rFonts w:ascii="Arial" w:hAnsi="Arial" w:cs="Arial"/>
        </w:rPr>
      </w:pPr>
      <w:r w:rsidRPr="00CE3079">
        <w:rPr>
          <w:rFonts w:ascii="Arial" w:hAnsi="Arial" w:cs="Arial"/>
        </w:rPr>
        <w:t>A two-tailed test of significance indicated a significant positive relationship between the frequency of engagement and commitment and the number of programmes attended</w:t>
      </w:r>
      <w:r w:rsidR="008D3F88" w:rsidRPr="00CE3079">
        <w:rPr>
          <w:rFonts w:ascii="Arial" w:hAnsi="Arial" w:cs="Arial"/>
        </w:rPr>
        <w:t xml:space="preserve"> (</w:t>
      </w:r>
      <w:r w:rsidR="00292490" w:rsidRPr="00CE3079">
        <w:rPr>
          <w:rFonts w:ascii="Arial" w:hAnsi="Arial" w:cs="Arial"/>
        </w:rPr>
        <w:t>F</w:t>
      </w:r>
      <w:r w:rsidR="008D3F88" w:rsidRPr="00CE3079">
        <w:rPr>
          <w:rFonts w:ascii="Arial" w:hAnsi="Arial" w:cs="Arial"/>
        </w:rPr>
        <w:t xml:space="preserve">igure </w:t>
      </w:r>
      <w:r w:rsidR="0089508A">
        <w:rPr>
          <w:rFonts w:ascii="Arial" w:hAnsi="Arial" w:cs="Arial"/>
        </w:rPr>
        <w:t>5</w:t>
      </w:r>
      <w:r w:rsidR="008D3F88" w:rsidRPr="00CE3079">
        <w:rPr>
          <w:rFonts w:ascii="Arial" w:hAnsi="Arial" w:cs="Arial"/>
        </w:rPr>
        <w:t>)</w:t>
      </w:r>
      <w:r w:rsidRPr="00CE3079">
        <w:rPr>
          <w:rStyle w:val="BodyTextChar"/>
        </w:rPr>
        <w:t xml:space="preserve">. Those </w:t>
      </w:r>
      <w:r w:rsidR="006E3B07" w:rsidRPr="00CE3079">
        <w:rPr>
          <w:rStyle w:val="BodyTextChar"/>
        </w:rPr>
        <w:t xml:space="preserve">who </w:t>
      </w:r>
      <w:r w:rsidRPr="00CE3079">
        <w:rPr>
          <w:rStyle w:val="BodyTextChar"/>
        </w:rPr>
        <w:t>have been part of GUI the longest tend to visit GUI more frequently and</w:t>
      </w:r>
      <w:r w:rsidR="00104657" w:rsidRPr="00CE3079">
        <w:rPr>
          <w:rStyle w:val="BodyTextChar"/>
        </w:rPr>
        <w:t xml:space="preserve"> attend a</w:t>
      </w:r>
      <w:r w:rsidRPr="00CE3079">
        <w:rPr>
          <w:rStyle w:val="BodyTextChar"/>
        </w:rPr>
        <w:t xml:space="preserve"> greater number of NPM programmes. Similarly, a significant positive relationship was found between the frequency of engagement and </w:t>
      </w:r>
      <w:r w:rsidR="00B24F3B" w:rsidRPr="00CE3079">
        <w:rPr>
          <w:rStyle w:val="BodyTextChar"/>
        </w:rPr>
        <w:t>sense of community (</w:t>
      </w:r>
      <w:r w:rsidRPr="00CE3079">
        <w:rPr>
          <w:rStyle w:val="BodyTextChar"/>
        </w:rPr>
        <w:t>SoC</w:t>
      </w:r>
      <w:r w:rsidR="00B24F3B" w:rsidRPr="00CE3079">
        <w:rPr>
          <w:rStyle w:val="BodyTextChar"/>
        </w:rPr>
        <w:t>)</w:t>
      </w:r>
      <w:r w:rsidRPr="00CE3079">
        <w:rPr>
          <w:rStyle w:val="BodyTextChar"/>
        </w:rPr>
        <w:t xml:space="preserve"> indicating that the more frequently individuals engage in GUI NPM programmes the more likely they will develop a sense of community. However, the test</w:t>
      </w:r>
      <w:r w:rsidR="00292075" w:rsidRPr="00CE3079">
        <w:rPr>
          <w:rStyle w:val="BodyTextChar"/>
        </w:rPr>
        <w:t xml:space="preserve"> also</w:t>
      </w:r>
      <w:r w:rsidRPr="00CE3079">
        <w:rPr>
          <w:rStyle w:val="BodyTextChar"/>
        </w:rPr>
        <w:t xml:space="preserve"> indicated that the number of times that individuals visit GUI per year is unrelated to </w:t>
      </w:r>
      <w:r w:rsidR="003B32BD" w:rsidRPr="00CE3079">
        <w:rPr>
          <w:rStyle w:val="BodyTextChar"/>
        </w:rPr>
        <w:t>social cohesion (</w:t>
      </w:r>
      <w:proofErr w:type="spellStart"/>
      <w:r w:rsidRPr="00CE3079">
        <w:rPr>
          <w:rFonts w:ascii="Arial" w:hAnsi="Arial" w:cs="Arial"/>
        </w:rPr>
        <w:t>SoCoh</w:t>
      </w:r>
      <w:proofErr w:type="spellEnd"/>
      <w:r w:rsidR="003B32BD" w:rsidRPr="00CE3079">
        <w:rPr>
          <w:rFonts w:ascii="Arial" w:hAnsi="Arial" w:cs="Arial"/>
        </w:rPr>
        <w:t>)</w:t>
      </w:r>
      <w:r w:rsidRPr="00CE3079">
        <w:rPr>
          <w:rFonts w:ascii="Arial" w:hAnsi="Arial" w:cs="Arial"/>
        </w:rPr>
        <w:t xml:space="preserve">, </w:t>
      </w:r>
      <w:r w:rsidR="003B32BD" w:rsidRPr="00CE3079">
        <w:rPr>
          <w:rFonts w:ascii="Arial" w:hAnsi="Arial" w:cs="Arial"/>
        </w:rPr>
        <w:t>connection to nature (</w:t>
      </w:r>
      <w:r w:rsidRPr="00CE3079">
        <w:rPr>
          <w:rFonts w:ascii="Arial" w:hAnsi="Arial" w:cs="Arial"/>
        </w:rPr>
        <w:t>CNS</w:t>
      </w:r>
      <w:r w:rsidR="003B32BD" w:rsidRPr="00CE3079">
        <w:rPr>
          <w:rFonts w:ascii="Arial" w:hAnsi="Arial" w:cs="Arial"/>
        </w:rPr>
        <w:t>)</w:t>
      </w:r>
      <w:r w:rsidRPr="00CE3079">
        <w:rPr>
          <w:rFonts w:ascii="Arial" w:hAnsi="Arial" w:cs="Arial"/>
        </w:rPr>
        <w:t>,</w:t>
      </w:r>
      <w:r w:rsidR="003B32BD" w:rsidRPr="00CE3079">
        <w:rPr>
          <w:rFonts w:ascii="Arial" w:hAnsi="Arial" w:cs="Arial"/>
        </w:rPr>
        <w:t xml:space="preserve"> intrinsic motivation</w:t>
      </w:r>
      <w:r w:rsidRPr="00CE3079">
        <w:rPr>
          <w:rFonts w:ascii="Arial" w:hAnsi="Arial" w:cs="Arial"/>
        </w:rPr>
        <w:t xml:space="preserve"> </w:t>
      </w:r>
      <w:r w:rsidR="003B32BD" w:rsidRPr="00CE3079">
        <w:rPr>
          <w:rFonts w:ascii="Arial" w:hAnsi="Arial" w:cs="Arial"/>
        </w:rPr>
        <w:t>(</w:t>
      </w:r>
      <w:r w:rsidRPr="00CE3079">
        <w:rPr>
          <w:rFonts w:ascii="Arial" w:hAnsi="Arial" w:cs="Arial"/>
        </w:rPr>
        <w:t>IMI</w:t>
      </w:r>
      <w:r w:rsidR="003B32BD" w:rsidRPr="00CE3079">
        <w:rPr>
          <w:rFonts w:ascii="Arial" w:hAnsi="Arial" w:cs="Arial"/>
        </w:rPr>
        <w:t>)</w:t>
      </w:r>
      <w:r w:rsidRPr="00CE3079">
        <w:rPr>
          <w:rFonts w:ascii="Arial" w:hAnsi="Arial" w:cs="Arial"/>
        </w:rPr>
        <w:t>, Self-Est</w:t>
      </w:r>
      <w:r w:rsidR="003B32BD" w:rsidRPr="00CE3079">
        <w:rPr>
          <w:rFonts w:ascii="Arial" w:hAnsi="Arial" w:cs="Arial"/>
        </w:rPr>
        <w:t>eem</w:t>
      </w:r>
      <w:r w:rsidRPr="00CE3079">
        <w:rPr>
          <w:rFonts w:ascii="Arial" w:hAnsi="Arial" w:cs="Arial"/>
        </w:rPr>
        <w:t xml:space="preserve">, </w:t>
      </w:r>
      <w:r w:rsidR="003B32BD" w:rsidRPr="00CE3079">
        <w:rPr>
          <w:rFonts w:ascii="Arial" w:hAnsi="Arial" w:cs="Arial"/>
        </w:rPr>
        <w:t xml:space="preserve">and </w:t>
      </w:r>
      <w:r w:rsidRPr="00CE3079">
        <w:rPr>
          <w:rFonts w:ascii="Arial" w:hAnsi="Arial" w:cs="Arial"/>
        </w:rPr>
        <w:t>Self-Eff</w:t>
      </w:r>
      <w:r w:rsidR="003B32BD" w:rsidRPr="00CE3079">
        <w:rPr>
          <w:rFonts w:ascii="Arial" w:hAnsi="Arial" w:cs="Arial"/>
        </w:rPr>
        <w:t>icacy</w:t>
      </w:r>
      <w:r w:rsidRPr="00CE3079">
        <w:rPr>
          <w:rFonts w:ascii="Arial" w:hAnsi="Arial" w:cs="Arial"/>
        </w:rPr>
        <w:t xml:space="preserve">. </w:t>
      </w:r>
    </w:p>
    <w:p w14:paraId="5464B8DD" w14:textId="0D733CCB" w:rsidR="00D9446D" w:rsidRDefault="00D9446D" w:rsidP="001370FC">
      <w:pPr>
        <w:rPr>
          <w:rStyle w:val="BodyTextChar"/>
        </w:rPr>
      </w:pPr>
      <w:r w:rsidRPr="00CE3079">
        <w:rPr>
          <w:rFonts w:ascii="Arial" w:hAnsi="Arial" w:cs="Arial"/>
        </w:rPr>
        <w:t xml:space="preserve">Although the test reported that SoC, </w:t>
      </w:r>
      <w:proofErr w:type="spellStart"/>
      <w:r w:rsidRPr="00CE3079">
        <w:rPr>
          <w:rFonts w:ascii="Arial" w:hAnsi="Arial" w:cs="Arial"/>
        </w:rPr>
        <w:t>SoCoh</w:t>
      </w:r>
      <w:proofErr w:type="spellEnd"/>
      <w:r w:rsidRPr="00CE3079">
        <w:rPr>
          <w:rFonts w:ascii="Arial" w:hAnsi="Arial" w:cs="Arial"/>
        </w:rPr>
        <w:t xml:space="preserve">, CNS, IMI, Self-Est, and Self-Eff are not influenced by the time that individuals have been part of GUI (commitment), </w:t>
      </w:r>
      <w:r w:rsidRPr="00CE3079">
        <w:rPr>
          <w:rStyle w:val="BodyTextChar"/>
        </w:rPr>
        <w:t>attendance to several NPM programmes</w:t>
      </w:r>
      <w:r w:rsidR="00E97009" w:rsidRPr="00CE3079">
        <w:rPr>
          <w:rStyle w:val="BodyTextChar"/>
        </w:rPr>
        <w:t xml:space="preserve"> </w:t>
      </w:r>
      <w:r w:rsidR="00A529EE">
        <w:rPr>
          <w:rStyle w:val="BodyTextChar"/>
        </w:rPr>
        <w:t>might enhance</w:t>
      </w:r>
      <w:r w:rsidRPr="00CE3079">
        <w:rPr>
          <w:rStyle w:val="BodyTextChar"/>
        </w:rPr>
        <w:t xml:space="preserve"> the development of social cohesion</w:t>
      </w:r>
      <w:r w:rsidR="000755B0" w:rsidRPr="00CE3079">
        <w:rPr>
          <w:rStyle w:val="BodyTextChar"/>
        </w:rPr>
        <w:t xml:space="preserve"> (</w:t>
      </w:r>
      <w:r w:rsidR="000755B0" w:rsidRPr="00CE3079">
        <w:rPr>
          <w:rStyle w:val="BodyTextChar"/>
          <w:i/>
          <w:iCs/>
        </w:rPr>
        <w:t>r</w:t>
      </w:r>
      <w:r w:rsidR="000755B0" w:rsidRPr="00CE3079">
        <w:rPr>
          <w:rStyle w:val="BodyTextChar"/>
        </w:rPr>
        <w:t>= 0.</w:t>
      </w:r>
      <w:r w:rsidR="003377EC" w:rsidRPr="00CE3079">
        <w:rPr>
          <w:rStyle w:val="BodyTextChar"/>
        </w:rPr>
        <w:t>34</w:t>
      </w:r>
      <w:r w:rsidR="000755B0" w:rsidRPr="00CE3079">
        <w:rPr>
          <w:rStyle w:val="BodyTextChar"/>
        </w:rPr>
        <w:t>)</w:t>
      </w:r>
      <w:r w:rsidR="00CC4DE0">
        <w:rPr>
          <w:rStyle w:val="BodyTextChar"/>
        </w:rPr>
        <w:t>, thi</w:t>
      </w:r>
      <w:r w:rsidR="00377B99">
        <w:rPr>
          <w:rStyle w:val="BodyTextChar"/>
        </w:rPr>
        <w:t xml:space="preserve">s finding also concords with </w:t>
      </w:r>
      <w:r w:rsidR="00A113C4">
        <w:rPr>
          <w:rStyle w:val="BodyTextChar"/>
        </w:rPr>
        <w:t xml:space="preserve">the </w:t>
      </w:r>
      <w:r w:rsidR="00377B99">
        <w:rPr>
          <w:rStyle w:val="BodyTextChar"/>
        </w:rPr>
        <w:t>qualitative results</w:t>
      </w:r>
      <w:r w:rsidRPr="00CE3079">
        <w:rPr>
          <w:rStyle w:val="BodyTextChar"/>
        </w:rPr>
        <w:t>.</w:t>
      </w:r>
      <w:r w:rsidRPr="00CE3079">
        <w:rPr>
          <w:rFonts w:ascii="Arial" w:hAnsi="Arial" w:cs="Arial"/>
        </w:rPr>
        <w:t xml:space="preserve"> </w:t>
      </w:r>
      <w:r w:rsidR="00492DEE">
        <w:rPr>
          <w:rFonts w:ascii="Arial" w:hAnsi="Arial" w:cs="Arial"/>
        </w:rPr>
        <w:t xml:space="preserve">As expected, </w:t>
      </w:r>
      <w:r w:rsidRPr="00CE3079">
        <w:rPr>
          <w:rFonts w:ascii="Arial" w:hAnsi="Arial" w:cs="Arial"/>
        </w:rPr>
        <w:t>SoC indicated a significant positive relationship with the scales</w:t>
      </w:r>
      <w:ins w:id="50" w:author="Yohei Kato" w:date="2022-02-17T16:38:00Z">
        <w:r w:rsidR="00841318">
          <w:rPr>
            <w:rFonts w:ascii="Arial" w:hAnsi="Arial" w:cs="Arial"/>
          </w:rPr>
          <w:t xml:space="preserve"> of</w:t>
        </w:r>
      </w:ins>
      <w:r w:rsidRPr="00CE3079">
        <w:rPr>
          <w:rFonts w:ascii="Arial" w:hAnsi="Arial" w:cs="Arial"/>
        </w:rPr>
        <w:t xml:space="preserve"> </w:t>
      </w:r>
      <w:proofErr w:type="spellStart"/>
      <w:r w:rsidRPr="00CE3079">
        <w:rPr>
          <w:rFonts w:ascii="Arial" w:hAnsi="Arial" w:cs="Arial"/>
        </w:rPr>
        <w:t>SoCoh</w:t>
      </w:r>
      <w:proofErr w:type="spellEnd"/>
      <w:r w:rsidR="00B67327">
        <w:rPr>
          <w:rFonts w:ascii="Arial" w:hAnsi="Arial" w:cs="Arial"/>
        </w:rPr>
        <w:t>,</w:t>
      </w:r>
      <w:r w:rsidR="00F7315C">
        <w:rPr>
          <w:rFonts w:ascii="Arial" w:hAnsi="Arial" w:cs="Arial"/>
        </w:rPr>
        <w:t xml:space="preserve"> IMI</w:t>
      </w:r>
      <w:r w:rsidR="009E1804">
        <w:rPr>
          <w:rFonts w:ascii="Arial" w:hAnsi="Arial" w:cs="Arial"/>
        </w:rPr>
        <w:t xml:space="preserve">, and </w:t>
      </w:r>
      <w:r w:rsidR="008E235A">
        <w:rPr>
          <w:rFonts w:ascii="Arial" w:hAnsi="Arial" w:cs="Arial"/>
        </w:rPr>
        <w:t>CNS</w:t>
      </w:r>
      <w:r w:rsidR="00B67327">
        <w:rPr>
          <w:rFonts w:ascii="Arial" w:hAnsi="Arial" w:cs="Arial"/>
        </w:rPr>
        <w:t>.</w:t>
      </w:r>
      <w:r w:rsidR="00A22683">
        <w:rPr>
          <w:rFonts w:ascii="Arial" w:hAnsi="Arial" w:cs="Arial"/>
        </w:rPr>
        <w:t xml:space="preserve"> </w:t>
      </w:r>
      <w:r w:rsidR="00CD70D9" w:rsidRPr="002F0CEC">
        <w:rPr>
          <w:rFonts w:ascii="Arial" w:hAnsi="Arial" w:cs="Arial"/>
        </w:rPr>
        <w:t>T</w:t>
      </w:r>
      <w:r w:rsidRPr="002F0CEC">
        <w:rPr>
          <w:rFonts w:ascii="Arial" w:hAnsi="Arial" w:cs="Arial"/>
        </w:rPr>
        <w:t xml:space="preserve">his </w:t>
      </w:r>
      <w:r w:rsidR="007903F0" w:rsidRPr="002F0CEC">
        <w:rPr>
          <w:rFonts w:ascii="Arial" w:hAnsi="Arial" w:cs="Arial"/>
        </w:rPr>
        <w:t xml:space="preserve">might </w:t>
      </w:r>
      <w:r w:rsidR="00DA2080" w:rsidRPr="002F0CEC">
        <w:rPr>
          <w:rFonts w:ascii="Arial" w:hAnsi="Arial" w:cs="Arial"/>
        </w:rPr>
        <w:t xml:space="preserve">also be an </w:t>
      </w:r>
      <w:r w:rsidR="00601FAA" w:rsidRPr="002F0CEC">
        <w:rPr>
          <w:rFonts w:ascii="Arial" w:hAnsi="Arial" w:cs="Arial"/>
        </w:rPr>
        <w:t>indicat</w:t>
      </w:r>
      <w:r w:rsidR="00DA2080" w:rsidRPr="002F0CEC">
        <w:rPr>
          <w:rFonts w:ascii="Arial" w:hAnsi="Arial" w:cs="Arial"/>
        </w:rPr>
        <w:t>ion</w:t>
      </w:r>
      <w:r w:rsidRPr="002F0CEC">
        <w:rPr>
          <w:rFonts w:ascii="Arial" w:hAnsi="Arial" w:cs="Arial"/>
        </w:rPr>
        <w:t xml:space="preserve"> that individuals </w:t>
      </w:r>
      <w:r w:rsidR="00DA2080" w:rsidRPr="002F0CEC">
        <w:rPr>
          <w:rFonts w:ascii="Arial" w:hAnsi="Arial" w:cs="Arial"/>
        </w:rPr>
        <w:t>reporting feeling</w:t>
      </w:r>
      <w:r w:rsidRPr="002F0CEC">
        <w:rPr>
          <w:rFonts w:ascii="Arial" w:hAnsi="Arial" w:cs="Arial"/>
        </w:rPr>
        <w:t xml:space="preserve"> a sense of community </w:t>
      </w:r>
      <w:r w:rsidR="00E37D94" w:rsidRPr="002F0CEC">
        <w:rPr>
          <w:rFonts w:ascii="Arial" w:hAnsi="Arial" w:cs="Arial"/>
        </w:rPr>
        <w:t>at</w:t>
      </w:r>
      <w:r w:rsidRPr="002F0CEC">
        <w:rPr>
          <w:rFonts w:ascii="Arial" w:hAnsi="Arial" w:cs="Arial"/>
        </w:rPr>
        <w:t xml:space="preserve"> GUI </w:t>
      </w:r>
      <w:r w:rsidR="00C81C9D" w:rsidRPr="002F0CEC">
        <w:rPr>
          <w:rFonts w:ascii="Arial" w:hAnsi="Arial" w:cs="Arial"/>
        </w:rPr>
        <w:t>might also develop</w:t>
      </w:r>
      <w:r w:rsidRPr="002F0CEC">
        <w:rPr>
          <w:rFonts w:ascii="Arial" w:hAnsi="Arial" w:cs="Arial"/>
        </w:rPr>
        <w:t xml:space="preserve"> feelings of interest, enjoyment, competence, </w:t>
      </w:r>
      <w:r w:rsidR="00B67327" w:rsidRPr="002F0CEC">
        <w:rPr>
          <w:rFonts w:ascii="Arial" w:hAnsi="Arial" w:cs="Arial"/>
        </w:rPr>
        <w:t>intrinsic motivation</w:t>
      </w:r>
      <w:r w:rsidRPr="002F0CEC">
        <w:rPr>
          <w:rFonts w:ascii="Arial" w:hAnsi="Arial" w:cs="Arial"/>
        </w:rPr>
        <w:t xml:space="preserve">, and likely develop a connection </w:t>
      </w:r>
      <w:r w:rsidR="00713C88" w:rsidRPr="002F0CEC">
        <w:rPr>
          <w:rFonts w:ascii="Arial" w:hAnsi="Arial" w:cs="Arial"/>
        </w:rPr>
        <w:t xml:space="preserve">to </w:t>
      </w:r>
      <w:r w:rsidRPr="002F0CEC">
        <w:rPr>
          <w:rFonts w:ascii="Arial" w:hAnsi="Arial" w:cs="Arial"/>
        </w:rPr>
        <w:t>nature</w:t>
      </w:r>
      <w:r w:rsidR="00E00DE1">
        <w:rPr>
          <w:rFonts w:ascii="Arial" w:hAnsi="Arial" w:cs="Arial"/>
        </w:rPr>
        <w:t xml:space="preserve"> </w:t>
      </w:r>
      <w:r w:rsidRPr="00CE3079">
        <w:rPr>
          <w:rStyle w:val="BodyTextChar"/>
        </w:rPr>
        <w:t>(</w:t>
      </w:r>
      <w:r w:rsidRPr="00CE3079">
        <w:rPr>
          <w:rFonts w:ascii="Arial" w:hAnsi="Arial" w:cs="Arial"/>
          <w:color w:val="0000FF"/>
        </w:rPr>
        <w:t xml:space="preserve">Pritchard </w:t>
      </w:r>
      <w:r w:rsidRPr="00CE3079">
        <w:rPr>
          <w:rFonts w:ascii="Arial" w:hAnsi="Arial" w:cs="Arial"/>
          <w:i/>
          <w:iCs/>
          <w:color w:val="0000FF"/>
        </w:rPr>
        <w:t xml:space="preserve">et al., </w:t>
      </w:r>
      <w:r w:rsidRPr="00CE3079">
        <w:rPr>
          <w:rFonts w:ascii="Arial" w:hAnsi="Arial" w:cs="Arial"/>
          <w:color w:val="0000FF"/>
        </w:rPr>
        <w:t>2020</w:t>
      </w:r>
      <w:r w:rsidRPr="00CE3079">
        <w:rPr>
          <w:rStyle w:val="BodyTextChar"/>
        </w:rPr>
        <w:t xml:space="preserve">). </w:t>
      </w:r>
      <w:r w:rsidR="00195B3F">
        <w:rPr>
          <w:rStyle w:val="BodyTextChar"/>
        </w:rPr>
        <w:t xml:space="preserve"> </w:t>
      </w:r>
    </w:p>
    <w:p w14:paraId="5EF9A97B" w14:textId="77777777" w:rsidR="00A74060" w:rsidRDefault="00A74060" w:rsidP="001370FC">
      <w:pPr>
        <w:rPr>
          <w:rStyle w:val="BodyTextChar"/>
        </w:rPr>
      </w:pPr>
    </w:p>
    <w:p w14:paraId="1D5D898B" w14:textId="77777777" w:rsidR="00A74060" w:rsidRDefault="00A74060" w:rsidP="001370FC">
      <w:pPr>
        <w:rPr>
          <w:rStyle w:val="BodyTextChar"/>
        </w:rPr>
      </w:pPr>
    </w:p>
    <w:p w14:paraId="452AB0AE" w14:textId="77777777" w:rsidR="00A74060" w:rsidRDefault="00A74060" w:rsidP="001370FC">
      <w:pPr>
        <w:rPr>
          <w:rStyle w:val="BodyTextChar"/>
        </w:rPr>
      </w:pPr>
    </w:p>
    <w:p w14:paraId="60C6D98D" w14:textId="47BEA980" w:rsidR="00A74060" w:rsidRDefault="00A74060" w:rsidP="00A74060">
      <w:pPr>
        <w:jc w:val="center"/>
        <w:rPr>
          <w:rStyle w:val="BodyTextChar"/>
        </w:rPr>
      </w:pPr>
      <w:r>
        <w:rPr>
          <w:rStyle w:val="BodyTextChar"/>
          <w:noProof/>
        </w:rPr>
        <w:lastRenderedPageBreak/>
        <w:drawing>
          <wp:inline distT="0" distB="0" distL="0" distR="0" wp14:anchorId="575FD3B3" wp14:editId="251F6EC6">
            <wp:extent cx="4087488" cy="3733800"/>
            <wp:effectExtent l="0" t="0" r="889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089989" cy="3736085"/>
                    </a:xfrm>
                    <a:prstGeom prst="rect">
                      <a:avLst/>
                    </a:prstGeom>
                    <a:noFill/>
                  </pic:spPr>
                </pic:pic>
              </a:graphicData>
            </a:graphic>
          </wp:inline>
        </w:drawing>
      </w:r>
    </w:p>
    <w:p w14:paraId="75D84704" w14:textId="775B80A5" w:rsidR="009E536E" w:rsidRDefault="009E536E" w:rsidP="009E536E">
      <w:pPr>
        <w:pStyle w:val="NoSpacing"/>
        <w:jc w:val="center"/>
      </w:pPr>
      <w:r w:rsidRPr="007542DC">
        <w:rPr>
          <w:b/>
          <w:bCs/>
        </w:rPr>
        <w:t>Figure 6.</w:t>
      </w:r>
      <w:r w:rsidRPr="007542DC">
        <w:t xml:space="preserve">  Correlation matrix: stronger correlations are given by values close to (±)1, p-values reported in each of the boxes</w:t>
      </w:r>
      <w:r>
        <w:t xml:space="preserve"> </w:t>
      </w:r>
      <w:r w:rsidRPr="00E443DE">
        <w:t>***p&lt;0.001, **p &lt; 0.01, * p&lt; 0.05</w:t>
      </w:r>
    </w:p>
    <w:p w14:paraId="00425F3A" w14:textId="77777777" w:rsidR="00791B58" w:rsidRDefault="00791B58" w:rsidP="00DE1CBB">
      <w:pPr>
        <w:pStyle w:val="NoSpacing"/>
        <w:jc w:val="center"/>
      </w:pPr>
    </w:p>
    <w:p w14:paraId="7FAA6338" w14:textId="2AF4019D" w:rsidR="0019282D" w:rsidRPr="00CE3079" w:rsidRDefault="00F94EFD" w:rsidP="004E5554">
      <w:pPr>
        <w:pStyle w:val="Heading4"/>
        <w:spacing w:after="160"/>
        <w:rPr>
          <w:rFonts w:cs="Arial"/>
          <w:b/>
          <w:bCs/>
        </w:rPr>
      </w:pPr>
      <w:r w:rsidRPr="00CE3079">
        <w:rPr>
          <w:rFonts w:cs="Arial"/>
          <w:b/>
          <w:bCs/>
        </w:rPr>
        <w:t xml:space="preserve">Duration </w:t>
      </w:r>
      <w:r w:rsidR="0019282D" w:rsidRPr="00CE3079">
        <w:rPr>
          <w:rFonts w:cs="Arial"/>
          <w:b/>
          <w:bCs/>
        </w:rPr>
        <w:t xml:space="preserve">of engagement, number of programmes and frequency </w:t>
      </w:r>
    </w:p>
    <w:p w14:paraId="51842D8B" w14:textId="383185C6" w:rsidR="00183E7E" w:rsidRPr="00CE3079" w:rsidRDefault="00183E7E" w:rsidP="005A7EB1">
      <w:pPr>
        <w:rPr>
          <w:rFonts w:ascii="Arial" w:hAnsi="Arial" w:cs="Arial"/>
        </w:rPr>
      </w:pPr>
      <w:r w:rsidRPr="00CE3079">
        <w:rPr>
          <w:rFonts w:ascii="Arial" w:hAnsi="Arial" w:cs="Arial"/>
        </w:rPr>
        <w:t xml:space="preserve">Four main clusters were identified (Table </w:t>
      </w:r>
      <w:r w:rsidR="00CB7BA5">
        <w:rPr>
          <w:rFonts w:ascii="Arial" w:hAnsi="Arial" w:cs="Arial"/>
        </w:rPr>
        <w:t>5</w:t>
      </w:r>
      <w:r w:rsidRPr="00CE3079">
        <w:rPr>
          <w:rFonts w:ascii="Arial" w:hAnsi="Arial" w:cs="Arial"/>
        </w:rPr>
        <w:t>). Group 1 clustered the newest volunteers that engaged with GUI for at least 8 months</w:t>
      </w:r>
      <w:r w:rsidR="00E21D51" w:rsidRPr="00CE3079">
        <w:rPr>
          <w:rFonts w:ascii="Arial" w:hAnsi="Arial" w:cs="Arial"/>
        </w:rPr>
        <w:t>,</w:t>
      </w:r>
      <w:r w:rsidRPr="00CE3079">
        <w:rPr>
          <w:rFonts w:ascii="Arial" w:hAnsi="Arial" w:cs="Arial"/>
        </w:rPr>
        <w:t xml:space="preserve"> visit</w:t>
      </w:r>
      <w:r w:rsidR="00E21D51" w:rsidRPr="00CE3079">
        <w:rPr>
          <w:rFonts w:ascii="Arial" w:hAnsi="Arial" w:cs="Arial"/>
        </w:rPr>
        <w:t>ed</w:t>
      </w:r>
      <w:r w:rsidRPr="00CE3079">
        <w:rPr>
          <w:rFonts w:ascii="Arial" w:hAnsi="Arial" w:cs="Arial"/>
        </w:rPr>
        <w:t xml:space="preserve"> twice per year</w:t>
      </w:r>
      <w:r w:rsidR="00E21D51" w:rsidRPr="00CE3079">
        <w:rPr>
          <w:rFonts w:ascii="Arial" w:hAnsi="Arial" w:cs="Arial"/>
        </w:rPr>
        <w:t>,</w:t>
      </w:r>
      <w:r w:rsidRPr="00CE3079">
        <w:rPr>
          <w:rFonts w:ascii="Arial" w:hAnsi="Arial" w:cs="Arial"/>
        </w:rPr>
        <w:t xml:space="preserve"> and attended only one programme. Group 2 clustered</w:t>
      </w:r>
      <w:r w:rsidR="00374CC4" w:rsidRPr="00CE3079">
        <w:rPr>
          <w:rFonts w:ascii="Arial" w:hAnsi="Arial" w:cs="Arial"/>
        </w:rPr>
        <w:t xml:space="preserve"> the</w:t>
      </w:r>
      <w:r w:rsidRPr="00CE3079">
        <w:rPr>
          <w:rFonts w:ascii="Arial" w:hAnsi="Arial" w:cs="Arial"/>
        </w:rPr>
        <w:t xml:space="preserve"> most senior members that</w:t>
      </w:r>
      <w:r w:rsidR="006F6704" w:rsidRPr="00CE3079">
        <w:rPr>
          <w:rFonts w:ascii="Arial" w:hAnsi="Arial" w:cs="Arial"/>
        </w:rPr>
        <w:t xml:space="preserve"> on average</w:t>
      </w:r>
      <w:r w:rsidRPr="00CE3079">
        <w:rPr>
          <w:rFonts w:ascii="Arial" w:hAnsi="Arial" w:cs="Arial"/>
        </w:rPr>
        <w:t xml:space="preserve"> visit</w:t>
      </w:r>
      <w:r w:rsidR="006F6704" w:rsidRPr="00CE3079">
        <w:rPr>
          <w:rFonts w:ascii="Arial" w:hAnsi="Arial" w:cs="Arial"/>
        </w:rPr>
        <w:t>ed</w:t>
      </w:r>
      <w:r w:rsidRPr="00CE3079">
        <w:rPr>
          <w:rFonts w:ascii="Arial" w:hAnsi="Arial" w:cs="Arial"/>
        </w:rPr>
        <w:t xml:space="preserve"> GUI 20 times a year</w:t>
      </w:r>
      <w:r w:rsidR="00374CC4" w:rsidRPr="00CE3079">
        <w:rPr>
          <w:rFonts w:ascii="Arial" w:hAnsi="Arial" w:cs="Arial"/>
        </w:rPr>
        <w:t xml:space="preserve"> </w:t>
      </w:r>
      <w:r w:rsidR="006F6704" w:rsidRPr="00CE3079">
        <w:rPr>
          <w:rFonts w:ascii="Arial" w:hAnsi="Arial" w:cs="Arial"/>
        </w:rPr>
        <w:t xml:space="preserve">for at least </w:t>
      </w:r>
      <w:r w:rsidR="00E21D51" w:rsidRPr="00CE3079">
        <w:rPr>
          <w:rFonts w:ascii="Arial" w:hAnsi="Arial" w:cs="Arial"/>
        </w:rPr>
        <w:t>four</w:t>
      </w:r>
      <w:r w:rsidRPr="00CE3079">
        <w:rPr>
          <w:rFonts w:ascii="Arial" w:hAnsi="Arial" w:cs="Arial"/>
        </w:rPr>
        <w:t xml:space="preserve"> years and attend</w:t>
      </w:r>
      <w:r w:rsidR="004F7A97" w:rsidRPr="00CE3079">
        <w:rPr>
          <w:rFonts w:ascii="Arial" w:hAnsi="Arial" w:cs="Arial"/>
        </w:rPr>
        <w:t>ed</w:t>
      </w:r>
      <w:r w:rsidRPr="00CE3079">
        <w:rPr>
          <w:rFonts w:ascii="Arial" w:hAnsi="Arial" w:cs="Arial"/>
        </w:rPr>
        <w:t xml:space="preserve"> at least three NPM programmes. Group 3 </w:t>
      </w:r>
      <w:r w:rsidR="006F6704" w:rsidRPr="00CE3079">
        <w:rPr>
          <w:rFonts w:ascii="Arial" w:hAnsi="Arial" w:cs="Arial"/>
        </w:rPr>
        <w:t>were</w:t>
      </w:r>
      <w:r w:rsidRPr="00CE3079">
        <w:rPr>
          <w:rFonts w:ascii="Arial" w:hAnsi="Arial" w:cs="Arial"/>
        </w:rPr>
        <w:t xml:space="preserve"> everyday visitors</w:t>
      </w:r>
      <w:r w:rsidRPr="00CE3079">
        <w:rPr>
          <w:rFonts w:ascii="Arial" w:hAnsi="Arial" w:cs="Arial"/>
          <w:b/>
          <w:bCs/>
        </w:rPr>
        <w:t xml:space="preserve"> </w:t>
      </w:r>
      <w:r w:rsidRPr="00CE3079">
        <w:rPr>
          <w:rFonts w:ascii="Arial" w:hAnsi="Arial" w:cs="Arial"/>
        </w:rPr>
        <w:t xml:space="preserve">that go to GUI more than 250 times per year with a relatively long engagement of nearly four years and have attended </w:t>
      </w:r>
      <w:r w:rsidR="005F2B02" w:rsidRPr="00CE3079">
        <w:rPr>
          <w:rFonts w:ascii="Arial" w:hAnsi="Arial" w:cs="Arial"/>
        </w:rPr>
        <w:t xml:space="preserve">at </w:t>
      </w:r>
      <w:r w:rsidRPr="00CE3079">
        <w:rPr>
          <w:rFonts w:ascii="Arial" w:hAnsi="Arial" w:cs="Arial"/>
        </w:rPr>
        <w:t>least one programme</w:t>
      </w:r>
      <w:r w:rsidR="001875A2">
        <w:rPr>
          <w:rFonts w:ascii="Arial" w:hAnsi="Arial" w:cs="Arial"/>
        </w:rPr>
        <w:t xml:space="preserve"> and</w:t>
      </w:r>
      <w:r w:rsidR="00471875">
        <w:rPr>
          <w:rFonts w:ascii="Arial" w:hAnsi="Arial" w:cs="Arial"/>
        </w:rPr>
        <w:t xml:space="preserve"> likely </w:t>
      </w:r>
      <w:r w:rsidR="001875A2">
        <w:rPr>
          <w:rFonts w:ascii="Arial" w:hAnsi="Arial" w:cs="Arial"/>
        </w:rPr>
        <w:t>to have facilitated</w:t>
      </w:r>
      <w:r w:rsidR="00D8243E">
        <w:rPr>
          <w:rFonts w:ascii="Arial" w:hAnsi="Arial" w:cs="Arial"/>
        </w:rPr>
        <w:t xml:space="preserve"> NPM programmes</w:t>
      </w:r>
      <w:r w:rsidRPr="00CE3079">
        <w:rPr>
          <w:rFonts w:ascii="Arial" w:hAnsi="Arial" w:cs="Arial"/>
        </w:rPr>
        <w:t>. Group 4</w:t>
      </w:r>
      <w:r w:rsidR="005F2B02" w:rsidRPr="00CE3079">
        <w:rPr>
          <w:rFonts w:ascii="Arial" w:hAnsi="Arial" w:cs="Arial"/>
        </w:rPr>
        <w:t xml:space="preserve"> were</w:t>
      </w:r>
      <w:r w:rsidR="009B5146" w:rsidRPr="00CE3079">
        <w:rPr>
          <w:rFonts w:ascii="Arial" w:hAnsi="Arial" w:cs="Arial"/>
        </w:rPr>
        <w:t xml:space="preserve"> committed</w:t>
      </w:r>
      <w:r w:rsidR="002E4CDA" w:rsidRPr="00CE3079">
        <w:rPr>
          <w:rFonts w:ascii="Arial" w:hAnsi="Arial" w:cs="Arial"/>
        </w:rPr>
        <w:t xml:space="preserve"> frequent</w:t>
      </w:r>
      <w:r w:rsidRPr="00CE3079">
        <w:rPr>
          <w:rFonts w:ascii="Arial" w:hAnsi="Arial" w:cs="Arial"/>
        </w:rPr>
        <w:t xml:space="preserve"> visitors</w:t>
      </w:r>
      <w:r w:rsidRPr="00CE3079">
        <w:rPr>
          <w:rFonts w:ascii="Arial" w:hAnsi="Arial" w:cs="Arial"/>
          <w:b/>
          <w:bCs/>
        </w:rPr>
        <w:t xml:space="preserve"> </w:t>
      </w:r>
      <w:r w:rsidRPr="00CE3079">
        <w:rPr>
          <w:rFonts w:ascii="Arial" w:hAnsi="Arial" w:cs="Arial"/>
        </w:rPr>
        <w:t xml:space="preserve">or long-term members </w:t>
      </w:r>
      <w:r w:rsidR="002E4CDA" w:rsidRPr="00CE3079">
        <w:rPr>
          <w:rFonts w:ascii="Arial" w:hAnsi="Arial" w:cs="Arial"/>
        </w:rPr>
        <w:t>that</w:t>
      </w:r>
      <w:r w:rsidRPr="00CE3079">
        <w:rPr>
          <w:rFonts w:ascii="Arial" w:hAnsi="Arial" w:cs="Arial"/>
        </w:rPr>
        <w:t xml:space="preserve"> visit</w:t>
      </w:r>
      <w:r w:rsidR="002E4CDA" w:rsidRPr="00CE3079">
        <w:rPr>
          <w:rFonts w:ascii="Arial" w:hAnsi="Arial" w:cs="Arial"/>
        </w:rPr>
        <w:t>ed</w:t>
      </w:r>
      <w:r w:rsidRPr="00CE3079">
        <w:rPr>
          <w:rFonts w:ascii="Arial" w:hAnsi="Arial" w:cs="Arial"/>
        </w:rPr>
        <w:t xml:space="preserve"> </w:t>
      </w:r>
      <w:r w:rsidR="002E4CDA" w:rsidRPr="00CE3079">
        <w:rPr>
          <w:rFonts w:ascii="Arial" w:hAnsi="Arial" w:cs="Arial"/>
        </w:rPr>
        <w:t xml:space="preserve">GUI </w:t>
      </w:r>
      <w:r w:rsidRPr="00CE3079">
        <w:rPr>
          <w:rFonts w:ascii="Arial" w:hAnsi="Arial" w:cs="Arial"/>
        </w:rPr>
        <w:t xml:space="preserve">70 times a year for two and a half years </w:t>
      </w:r>
      <w:r w:rsidR="004F7A97" w:rsidRPr="00CE3079">
        <w:rPr>
          <w:rFonts w:ascii="Arial" w:hAnsi="Arial" w:cs="Arial"/>
        </w:rPr>
        <w:t>and were in the same</w:t>
      </w:r>
      <w:r w:rsidRPr="00CE3079">
        <w:rPr>
          <w:rFonts w:ascii="Arial" w:hAnsi="Arial" w:cs="Arial"/>
        </w:rPr>
        <w:t xml:space="preserve"> programme</w:t>
      </w:r>
      <w:r w:rsidR="00D8243E">
        <w:rPr>
          <w:rFonts w:ascii="Arial" w:hAnsi="Arial" w:cs="Arial"/>
        </w:rPr>
        <w:t xml:space="preserve"> </w:t>
      </w:r>
      <w:r w:rsidR="00F1127A">
        <w:rPr>
          <w:rFonts w:ascii="Arial" w:hAnsi="Arial" w:cs="Arial"/>
        </w:rPr>
        <w:t>with facilitation experience</w:t>
      </w:r>
      <w:r w:rsidRPr="00CE3079">
        <w:rPr>
          <w:rFonts w:ascii="Arial" w:hAnsi="Arial" w:cs="Arial"/>
        </w:rPr>
        <w:t>.</w:t>
      </w:r>
    </w:p>
    <w:p w14:paraId="22C5B0BE" w14:textId="0E8C7EAC" w:rsidR="005A7EB1" w:rsidRPr="00CE3079" w:rsidRDefault="005A7EB1" w:rsidP="005A7EB1">
      <w:pPr>
        <w:pStyle w:val="NoSpacing"/>
        <w:rPr>
          <w:rFonts w:cs="Arial"/>
          <w:sz w:val="24"/>
          <w:szCs w:val="24"/>
        </w:rPr>
      </w:pPr>
      <w:r w:rsidRPr="00CE3079">
        <w:rPr>
          <w:rFonts w:cs="Arial"/>
          <w:b/>
          <w:bCs/>
          <w:sz w:val="24"/>
          <w:szCs w:val="24"/>
        </w:rPr>
        <w:t xml:space="preserve">Table </w:t>
      </w:r>
      <w:r w:rsidRPr="00CE3079">
        <w:rPr>
          <w:rFonts w:cs="Arial"/>
          <w:b/>
          <w:bCs/>
          <w:sz w:val="24"/>
          <w:szCs w:val="24"/>
        </w:rPr>
        <w:fldChar w:fldCharType="begin"/>
      </w:r>
      <w:r w:rsidRPr="00CE3079">
        <w:rPr>
          <w:rFonts w:cs="Arial"/>
          <w:b/>
          <w:bCs/>
          <w:sz w:val="24"/>
          <w:szCs w:val="24"/>
        </w:rPr>
        <w:instrText xml:space="preserve"> SEQ Table \* ARABIC </w:instrText>
      </w:r>
      <w:r w:rsidRPr="00CE3079">
        <w:rPr>
          <w:rFonts w:cs="Arial"/>
          <w:b/>
          <w:bCs/>
          <w:sz w:val="24"/>
          <w:szCs w:val="24"/>
        </w:rPr>
        <w:fldChar w:fldCharType="separate"/>
      </w:r>
      <w:r w:rsidR="00CB7BA5">
        <w:rPr>
          <w:rFonts w:cs="Arial"/>
          <w:b/>
          <w:bCs/>
          <w:noProof/>
          <w:sz w:val="24"/>
          <w:szCs w:val="24"/>
        </w:rPr>
        <w:t>5</w:t>
      </w:r>
      <w:r w:rsidRPr="00CE3079">
        <w:rPr>
          <w:rFonts w:cs="Arial"/>
          <w:b/>
          <w:bCs/>
          <w:sz w:val="24"/>
          <w:szCs w:val="24"/>
        </w:rPr>
        <w:fldChar w:fldCharType="end"/>
      </w:r>
      <w:r w:rsidRPr="00CE3079">
        <w:rPr>
          <w:rFonts w:cs="Arial"/>
          <w:b/>
          <w:bCs/>
          <w:sz w:val="24"/>
          <w:szCs w:val="24"/>
        </w:rPr>
        <w:t>.</w:t>
      </w:r>
      <w:r w:rsidRPr="00CE3079">
        <w:rPr>
          <w:rFonts w:cs="Arial"/>
          <w:sz w:val="24"/>
          <w:szCs w:val="24"/>
        </w:rPr>
        <w:t xml:space="preserve"> Descriptive statistics according to clustered groups.</w:t>
      </w:r>
    </w:p>
    <w:tbl>
      <w:tblPr>
        <w:tblStyle w:val="PlainTable4"/>
        <w:tblW w:w="9756" w:type="dxa"/>
        <w:tblLook w:val="04A0" w:firstRow="1" w:lastRow="0" w:firstColumn="1" w:lastColumn="0" w:noHBand="0" w:noVBand="1"/>
      </w:tblPr>
      <w:tblGrid>
        <w:gridCol w:w="1098"/>
        <w:gridCol w:w="951"/>
        <w:gridCol w:w="1184"/>
        <w:gridCol w:w="888"/>
        <w:gridCol w:w="1074"/>
        <w:gridCol w:w="1490"/>
        <w:gridCol w:w="1691"/>
        <w:gridCol w:w="1380"/>
      </w:tblGrid>
      <w:tr w:rsidR="006A47EB" w:rsidRPr="00BA1502" w14:paraId="7CB2EC97" w14:textId="77777777" w:rsidTr="00BA1502">
        <w:trPr>
          <w:cnfStyle w:val="100000000000" w:firstRow="1" w:lastRow="0" w:firstColumn="0" w:lastColumn="0" w:oddVBand="0" w:evenVBand="0" w:oddHBand="0" w:evenHBand="0" w:firstRowFirstColumn="0" w:firstRowLastColumn="0" w:lastRowFirstColumn="0" w:lastRowLastColumn="0"/>
          <w:trHeight w:val="166"/>
        </w:trPr>
        <w:tc>
          <w:tcPr>
            <w:cnfStyle w:val="001000000000" w:firstRow="0" w:lastRow="0" w:firstColumn="1" w:lastColumn="0" w:oddVBand="0" w:evenVBand="0" w:oddHBand="0" w:evenHBand="0" w:firstRowFirstColumn="0" w:firstRowLastColumn="0" w:lastRowFirstColumn="0" w:lastRowLastColumn="0"/>
            <w:tcW w:w="1098" w:type="dxa"/>
            <w:tcBorders>
              <w:top w:val="single" w:sz="8" w:space="0" w:color="auto"/>
              <w:bottom w:val="single" w:sz="8" w:space="0" w:color="auto"/>
              <w:right w:val="single" w:sz="8" w:space="0" w:color="auto"/>
            </w:tcBorders>
            <w:shd w:val="clear" w:color="auto" w:fill="auto"/>
            <w:vAlign w:val="center"/>
          </w:tcPr>
          <w:p w14:paraId="151A2B57" w14:textId="77777777" w:rsidR="005A7EB1" w:rsidRPr="00BA1502" w:rsidRDefault="005A7EB1" w:rsidP="00BA1502">
            <w:pPr>
              <w:pStyle w:val="BodyText"/>
              <w:spacing w:before="40" w:after="0" w:line="240" w:lineRule="auto"/>
              <w:jc w:val="center"/>
              <w:rPr>
                <w:sz w:val="18"/>
                <w:szCs w:val="18"/>
              </w:rPr>
            </w:pPr>
            <w:r w:rsidRPr="00BA1502">
              <w:rPr>
                <w:sz w:val="18"/>
                <w:szCs w:val="18"/>
              </w:rPr>
              <w:t>Group</w:t>
            </w:r>
          </w:p>
        </w:tc>
        <w:tc>
          <w:tcPr>
            <w:tcW w:w="951" w:type="dxa"/>
            <w:tcBorders>
              <w:top w:val="single" w:sz="8" w:space="0" w:color="auto"/>
              <w:left w:val="single" w:sz="8" w:space="0" w:color="auto"/>
              <w:bottom w:val="single" w:sz="8" w:space="0" w:color="auto"/>
            </w:tcBorders>
            <w:shd w:val="clear" w:color="auto" w:fill="auto"/>
            <w:vAlign w:val="center"/>
          </w:tcPr>
          <w:p w14:paraId="27FD5291" w14:textId="77777777" w:rsidR="005A7EB1" w:rsidRPr="00BA1502" w:rsidRDefault="005A7EB1" w:rsidP="00BA1502">
            <w:pPr>
              <w:pStyle w:val="BodyText"/>
              <w:spacing w:before="40" w:after="0" w:line="240" w:lineRule="auto"/>
              <w:jc w:val="center"/>
              <w:cnfStyle w:val="100000000000" w:firstRow="1" w:lastRow="0" w:firstColumn="0" w:lastColumn="0" w:oddVBand="0" w:evenVBand="0" w:oddHBand="0" w:evenHBand="0" w:firstRowFirstColumn="0" w:firstRowLastColumn="0" w:lastRowFirstColumn="0" w:lastRowLastColumn="0"/>
              <w:rPr>
                <w:sz w:val="18"/>
                <w:szCs w:val="18"/>
              </w:rPr>
            </w:pPr>
            <w:r w:rsidRPr="00BA1502">
              <w:rPr>
                <w:sz w:val="18"/>
                <w:szCs w:val="18"/>
              </w:rPr>
              <w:t>Male</w:t>
            </w:r>
          </w:p>
        </w:tc>
        <w:tc>
          <w:tcPr>
            <w:tcW w:w="1184" w:type="dxa"/>
            <w:tcBorders>
              <w:top w:val="single" w:sz="8" w:space="0" w:color="auto"/>
              <w:bottom w:val="single" w:sz="8" w:space="0" w:color="auto"/>
            </w:tcBorders>
            <w:shd w:val="clear" w:color="auto" w:fill="auto"/>
            <w:vAlign w:val="center"/>
          </w:tcPr>
          <w:p w14:paraId="3C5553BA" w14:textId="77777777" w:rsidR="005A7EB1" w:rsidRPr="00BA1502" w:rsidRDefault="005A7EB1" w:rsidP="00BA1502">
            <w:pPr>
              <w:pStyle w:val="BodyText"/>
              <w:spacing w:before="40" w:after="0" w:line="240" w:lineRule="auto"/>
              <w:jc w:val="center"/>
              <w:cnfStyle w:val="100000000000" w:firstRow="1" w:lastRow="0" w:firstColumn="0" w:lastColumn="0" w:oddVBand="0" w:evenVBand="0" w:oddHBand="0" w:evenHBand="0" w:firstRowFirstColumn="0" w:firstRowLastColumn="0" w:lastRowFirstColumn="0" w:lastRowLastColumn="0"/>
              <w:rPr>
                <w:sz w:val="18"/>
                <w:szCs w:val="18"/>
              </w:rPr>
            </w:pPr>
            <w:r w:rsidRPr="00BA1502">
              <w:rPr>
                <w:sz w:val="18"/>
                <w:szCs w:val="18"/>
              </w:rPr>
              <w:t>Female</w:t>
            </w:r>
          </w:p>
        </w:tc>
        <w:tc>
          <w:tcPr>
            <w:tcW w:w="888" w:type="dxa"/>
            <w:tcBorders>
              <w:top w:val="single" w:sz="8" w:space="0" w:color="auto"/>
              <w:bottom w:val="single" w:sz="8" w:space="0" w:color="auto"/>
            </w:tcBorders>
            <w:shd w:val="clear" w:color="auto" w:fill="auto"/>
            <w:vAlign w:val="center"/>
          </w:tcPr>
          <w:p w14:paraId="3079D240" w14:textId="77777777" w:rsidR="005A7EB1" w:rsidRPr="00BA1502" w:rsidRDefault="005A7EB1" w:rsidP="00BA1502">
            <w:pPr>
              <w:pStyle w:val="BodyText"/>
              <w:spacing w:before="40" w:after="0" w:line="240" w:lineRule="auto"/>
              <w:jc w:val="center"/>
              <w:cnfStyle w:val="100000000000" w:firstRow="1" w:lastRow="0" w:firstColumn="0" w:lastColumn="0" w:oddVBand="0" w:evenVBand="0" w:oddHBand="0" w:evenHBand="0" w:firstRowFirstColumn="0" w:firstRowLastColumn="0" w:lastRowFirstColumn="0" w:lastRowLastColumn="0"/>
              <w:rPr>
                <w:sz w:val="18"/>
                <w:szCs w:val="18"/>
              </w:rPr>
            </w:pPr>
            <w:r w:rsidRPr="00BA1502">
              <w:rPr>
                <w:sz w:val="18"/>
                <w:szCs w:val="18"/>
              </w:rPr>
              <w:t>Age</w:t>
            </w:r>
          </w:p>
        </w:tc>
        <w:tc>
          <w:tcPr>
            <w:tcW w:w="1074" w:type="dxa"/>
            <w:tcBorders>
              <w:top w:val="single" w:sz="8" w:space="0" w:color="auto"/>
              <w:bottom w:val="single" w:sz="8" w:space="0" w:color="auto"/>
            </w:tcBorders>
            <w:shd w:val="clear" w:color="auto" w:fill="auto"/>
            <w:vAlign w:val="center"/>
          </w:tcPr>
          <w:p w14:paraId="4C83A642" w14:textId="77777777" w:rsidR="005A7EB1" w:rsidRPr="00BA1502" w:rsidRDefault="005A7EB1" w:rsidP="00BA1502">
            <w:pPr>
              <w:pStyle w:val="BodyText"/>
              <w:spacing w:before="40" w:after="0" w:line="240" w:lineRule="auto"/>
              <w:jc w:val="center"/>
              <w:cnfStyle w:val="100000000000" w:firstRow="1" w:lastRow="0" w:firstColumn="0" w:lastColumn="0" w:oddVBand="0" w:evenVBand="0" w:oddHBand="0" w:evenHBand="0" w:firstRowFirstColumn="0" w:firstRowLastColumn="0" w:lastRowFirstColumn="0" w:lastRowLastColumn="0"/>
              <w:rPr>
                <w:sz w:val="18"/>
                <w:szCs w:val="18"/>
              </w:rPr>
            </w:pPr>
            <w:r w:rsidRPr="00BA1502">
              <w:rPr>
                <w:sz w:val="18"/>
                <w:szCs w:val="18"/>
              </w:rPr>
              <w:t>No. GUI members</w:t>
            </w:r>
          </w:p>
        </w:tc>
        <w:tc>
          <w:tcPr>
            <w:tcW w:w="1490" w:type="dxa"/>
            <w:tcBorders>
              <w:top w:val="single" w:sz="8" w:space="0" w:color="auto"/>
              <w:bottom w:val="single" w:sz="8" w:space="0" w:color="auto"/>
            </w:tcBorders>
            <w:shd w:val="clear" w:color="auto" w:fill="auto"/>
            <w:vAlign w:val="center"/>
          </w:tcPr>
          <w:p w14:paraId="718E16FA" w14:textId="77777777" w:rsidR="005A7EB1" w:rsidRPr="00BA1502" w:rsidRDefault="005A7EB1" w:rsidP="00BA1502">
            <w:pPr>
              <w:pStyle w:val="BodyText"/>
              <w:spacing w:before="40" w:after="0" w:line="240" w:lineRule="auto"/>
              <w:jc w:val="center"/>
              <w:cnfStyle w:val="100000000000" w:firstRow="1" w:lastRow="0" w:firstColumn="0" w:lastColumn="0" w:oddVBand="0" w:evenVBand="0" w:oddHBand="0" w:evenHBand="0" w:firstRowFirstColumn="0" w:firstRowLastColumn="0" w:lastRowFirstColumn="0" w:lastRowLastColumn="0"/>
              <w:rPr>
                <w:b w:val="0"/>
                <w:bCs w:val="0"/>
                <w:sz w:val="18"/>
                <w:szCs w:val="18"/>
              </w:rPr>
            </w:pPr>
            <w:r w:rsidRPr="00BA1502">
              <w:rPr>
                <w:sz w:val="18"/>
                <w:szCs w:val="18"/>
              </w:rPr>
              <w:t>Frequency</w:t>
            </w:r>
          </w:p>
          <w:p w14:paraId="73146F53" w14:textId="77777777" w:rsidR="005A7EB1" w:rsidRPr="00BA1502" w:rsidRDefault="005A7EB1" w:rsidP="00BA1502">
            <w:pPr>
              <w:pStyle w:val="BodyText"/>
              <w:spacing w:before="40" w:after="0" w:line="240" w:lineRule="auto"/>
              <w:jc w:val="center"/>
              <w:cnfStyle w:val="100000000000" w:firstRow="1" w:lastRow="0" w:firstColumn="0" w:lastColumn="0" w:oddVBand="0" w:evenVBand="0" w:oddHBand="0" w:evenHBand="0" w:firstRowFirstColumn="0" w:firstRowLastColumn="0" w:lastRowFirstColumn="0" w:lastRowLastColumn="0"/>
              <w:rPr>
                <w:sz w:val="18"/>
                <w:szCs w:val="18"/>
              </w:rPr>
            </w:pPr>
            <w:r w:rsidRPr="00BA1502">
              <w:rPr>
                <w:sz w:val="18"/>
                <w:szCs w:val="18"/>
              </w:rPr>
              <w:t>Times visit</w:t>
            </w:r>
          </w:p>
        </w:tc>
        <w:tc>
          <w:tcPr>
            <w:tcW w:w="1691" w:type="dxa"/>
            <w:tcBorders>
              <w:top w:val="single" w:sz="8" w:space="0" w:color="auto"/>
              <w:bottom w:val="single" w:sz="8" w:space="0" w:color="auto"/>
            </w:tcBorders>
            <w:shd w:val="clear" w:color="auto" w:fill="auto"/>
            <w:vAlign w:val="center"/>
          </w:tcPr>
          <w:p w14:paraId="71FFC2C1" w14:textId="77777777" w:rsidR="005A7EB1" w:rsidRPr="00BA1502" w:rsidRDefault="005A7EB1" w:rsidP="00BA1502">
            <w:pPr>
              <w:pStyle w:val="BodyText"/>
              <w:spacing w:before="40" w:after="0" w:line="240" w:lineRule="auto"/>
              <w:jc w:val="center"/>
              <w:cnfStyle w:val="100000000000" w:firstRow="1" w:lastRow="0" w:firstColumn="0" w:lastColumn="0" w:oddVBand="0" w:evenVBand="0" w:oddHBand="0" w:evenHBand="0" w:firstRowFirstColumn="0" w:firstRowLastColumn="0" w:lastRowFirstColumn="0" w:lastRowLastColumn="0"/>
              <w:rPr>
                <w:b w:val="0"/>
                <w:bCs w:val="0"/>
                <w:sz w:val="18"/>
                <w:szCs w:val="18"/>
              </w:rPr>
            </w:pPr>
            <w:r w:rsidRPr="00BA1502">
              <w:rPr>
                <w:sz w:val="18"/>
                <w:szCs w:val="18"/>
              </w:rPr>
              <w:t>Commitment</w:t>
            </w:r>
          </w:p>
          <w:p w14:paraId="7BDF4CD6" w14:textId="77777777" w:rsidR="005A7EB1" w:rsidRPr="00BA1502" w:rsidRDefault="005A7EB1" w:rsidP="00BA1502">
            <w:pPr>
              <w:pStyle w:val="BodyText"/>
              <w:spacing w:before="40" w:after="0" w:line="240" w:lineRule="auto"/>
              <w:jc w:val="center"/>
              <w:cnfStyle w:val="100000000000" w:firstRow="1" w:lastRow="0" w:firstColumn="0" w:lastColumn="0" w:oddVBand="0" w:evenVBand="0" w:oddHBand="0" w:evenHBand="0" w:firstRowFirstColumn="0" w:firstRowLastColumn="0" w:lastRowFirstColumn="0" w:lastRowLastColumn="0"/>
              <w:rPr>
                <w:sz w:val="18"/>
                <w:szCs w:val="18"/>
              </w:rPr>
            </w:pPr>
            <w:r w:rsidRPr="00BA1502">
              <w:rPr>
                <w:sz w:val="18"/>
                <w:szCs w:val="18"/>
              </w:rPr>
              <w:t>Time with GUI (months)</w:t>
            </w:r>
          </w:p>
        </w:tc>
        <w:tc>
          <w:tcPr>
            <w:tcW w:w="1380" w:type="dxa"/>
            <w:tcBorders>
              <w:top w:val="single" w:sz="8" w:space="0" w:color="auto"/>
              <w:bottom w:val="single" w:sz="8" w:space="0" w:color="auto"/>
            </w:tcBorders>
            <w:shd w:val="clear" w:color="auto" w:fill="auto"/>
            <w:vAlign w:val="center"/>
          </w:tcPr>
          <w:p w14:paraId="4093AF25" w14:textId="67C42F9A" w:rsidR="005A7EB1" w:rsidRPr="00BA1502" w:rsidRDefault="005A7EB1" w:rsidP="00BA1502">
            <w:pPr>
              <w:pStyle w:val="BodyText"/>
              <w:spacing w:before="40" w:after="0" w:line="240" w:lineRule="auto"/>
              <w:jc w:val="center"/>
              <w:cnfStyle w:val="100000000000" w:firstRow="1" w:lastRow="0" w:firstColumn="0" w:lastColumn="0" w:oddVBand="0" w:evenVBand="0" w:oddHBand="0" w:evenHBand="0" w:firstRowFirstColumn="0" w:firstRowLastColumn="0" w:lastRowFirstColumn="0" w:lastRowLastColumn="0"/>
              <w:rPr>
                <w:sz w:val="18"/>
                <w:szCs w:val="18"/>
              </w:rPr>
            </w:pPr>
            <w:r w:rsidRPr="00BA1502">
              <w:rPr>
                <w:sz w:val="18"/>
                <w:szCs w:val="18"/>
              </w:rPr>
              <w:t>No. of program</w:t>
            </w:r>
            <w:r w:rsidR="00CB032A" w:rsidRPr="00BA1502">
              <w:rPr>
                <w:sz w:val="18"/>
                <w:szCs w:val="18"/>
              </w:rPr>
              <w:t>me</w:t>
            </w:r>
            <w:r w:rsidRPr="00BA1502">
              <w:rPr>
                <w:sz w:val="18"/>
                <w:szCs w:val="18"/>
              </w:rPr>
              <w:t>s</w:t>
            </w:r>
          </w:p>
        </w:tc>
      </w:tr>
      <w:tr w:rsidR="006A47EB" w:rsidRPr="00CE3079" w14:paraId="7547CFAA" w14:textId="77777777" w:rsidTr="00BA1502">
        <w:trPr>
          <w:cnfStyle w:val="000000100000" w:firstRow="0" w:lastRow="0" w:firstColumn="0" w:lastColumn="0" w:oddVBand="0" w:evenVBand="0" w:oddHBand="1" w:evenHBand="0" w:firstRowFirstColumn="0" w:firstRowLastColumn="0" w:lastRowFirstColumn="0" w:lastRowLastColumn="0"/>
          <w:trHeight w:val="114"/>
        </w:trPr>
        <w:tc>
          <w:tcPr>
            <w:cnfStyle w:val="001000000000" w:firstRow="0" w:lastRow="0" w:firstColumn="1" w:lastColumn="0" w:oddVBand="0" w:evenVBand="0" w:oddHBand="0" w:evenHBand="0" w:firstRowFirstColumn="0" w:firstRowLastColumn="0" w:lastRowFirstColumn="0" w:lastRowLastColumn="0"/>
            <w:tcW w:w="1098" w:type="dxa"/>
            <w:tcBorders>
              <w:top w:val="single" w:sz="8" w:space="0" w:color="auto"/>
              <w:right w:val="single" w:sz="8" w:space="0" w:color="auto"/>
            </w:tcBorders>
            <w:shd w:val="clear" w:color="auto" w:fill="auto"/>
            <w:vAlign w:val="center"/>
          </w:tcPr>
          <w:p w14:paraId="772B4800" w14:textId="77777777" w:rsidR="005A7EB1" w:rsidRPr="00CE3079" w:rsidRDefault="005A7EB1" w:rsidP="007A15C2">
            <w:pPr>
              <w:pStyle w:val="BodyText"/>
              <w:spacing w:before="40" w:after="0" w:line="240" w:lineRule="auto"/>
              <w:jc w:val="center"/>
            </w:pPr>
            <w:r w:rsidRPr="00CE3079">
              <w:t>1</w:t>
            </w:r>
          </w:p>
        </w:tc>
        <w:tc>
          <w:tcPr>
            <w:tcW w:w="951" w:type="dxa"/>
            <w:tcBorders>
              <w:top w:val="single" w:sz="8" w:space="0" w:color="auto"/>
              <w:left w:val="single" w:sz="8" w:space="0" w:color="auto"/>
            </w:tcBorders>
            <w:shd w:val="clear" w:color="auto" w:fill="auto"/>
            <w:vAlign w:val="center"/>
          </w:tcPr>
          <w:p w14:paraId="52761E9C" w14:textId="77777777" w:rsidR="005A7EB1" w:rsidRPr="00CE3079" w:rsidRDefault="005A7EB1" w:rsidP="007A15C2">
            <w:pPr>
              <w:pStyle w:val="BodyText"/>
              <w:spacing w:before="40" w:after="0" w:line="240" w:lineRule="auto"/>
              <w:jc w:val="center"/>
              <w:cnfStyle w:val="000000100000" w:firstRow="0" w:lastRow="0" w:firstColumn="0" w:lastColumn="0" w:oddVBand="0" w:evenVBand="0" w:oddHBand="1" w:evenHBand="0" w:firstRowFirstColumn="0" w:firstRowLastColumn="0" w:lastRowFirstColumn="0" w:lastRowLastColumn="0"/>
            </w:pPr>
            <w:r w:rsidRPr="00CE3079">
              <w:t>17</w:t>
            </w:r>
          </w:p>
        </w:tc>
        <w:tc>
          <w:tcPr>
            <w:tcW w:w="1184" w:type="dxa"/>
            <w:tcBorders>
              <w:top w:val="single" w:sz="8" w:space="0" w:color="auto"/>
            </w:tcBorders>
            <w:shd w:val="clear" w:color="auto" w:fill="auto"/>
            <w:vAlign w:val="center"/>
          </w:tcPr>
          <w:p w14:paraId="18813532" w14:textId="77777777" w:rsidR="005A7EB1" w:rsidRPr="00CE3079" w:rsidRDefault="005A7EB1" w:rsidP="007A15C2">
            <w:pPr>
              <w:pStyle w:val="BodyText"/>
              <w:spacing w:before="40" w:after="0" w:line="240" w:lineRule="auto"/>
              <w:jc w:val="center"/>
              <w:cnfStyle w:val="000000100000" w:firstRow="0" w:lastRow="0" w:firstColumn="0" w:lastColumn="0" w:oddVBand="0" w:evenVBand="0" w:oddHBand="1" w:evenHBand="0" w:firstRowFirstColumn="0" w:firstRowLastColumn="0" w:lastRowFirstColumn="0" w:lastRowLastColumn="0"/>
            </w:pPr>
            <w:r w:rsidRPr="00CE3079">
              <w:t>49</w:t>
            </w:r>
          </w:p>
        </w:tc>
        <w:tc>
          <w:tcPr>
            <w:tcW w:w="888" w:type="dxa"/>
            <w:tcBorders>
              <w:top w:val="single" w:sz="8" w:space="0" w:color="auto"/>
            </w:tcBorders>
            <w:shd w:val="clear" w:color="auto" w:fill="auto"/>
            <w:vAlign w:val="center"/>
          </w:tcPr>
          <w:p w14:paraId="2FE26F92" w14:textId="77777777" w:rsidR="005A7EB1" w:rsidRPr="00CE3079" w:rsidRDefault="005A7EB1" w:rsidP="007A15C2">
            <w:pPr>
              <w:pStyle w:val="BodyText"/>
              <w:spacing w:before="40" w:after="0" w:line="240" w:lineRule="auto"/>
              <w:jc w:val="center"/>
              <w:cnfStyle w:val="000000100000" w:firstRow="0" w:lastRow="0" w:firstColumn="0" w:lastColumn="0" w:oddVBand="0" w:evenVBand="0" w:oddHBand="1" w:evenHBand="0" w:firstRowFirstColumn="0" w:firstRowLastColumn="0" w:lastRowFirstColumn="0" w:lastRowLastColumn="0"/>
            </w:pPr>
            <w:r w:rsidRPr="00CE3079">
              <w:t>36</w:t>
            </w:r>
          </w:p>
        </w:tc>
        <w:tc>
          <w:tcPr>
            <w:tcW w:w="1074" w:type="dxa"/>
            <w:tcBorders>
              <w:top w:val="single" w:sz="8" w:space="0" w:color="auto"/>
            </w:tcBorders>
            <w:shd w:val="clear" w:color="auto" w:fill="auto"/>
            <w:vAlign w:val="center"/>
          </w:tcPr>
          <w:p w14:paraId="1CDEF48E" w14:textId="77777777" w:rsidR="005A7EB1" w:rsidRPr="00CE3079" w:rsidRDefault="005A7EB1" w:rsidP="007A15C2">
            <w:pPr>
              <w:pStyle w:val="BodyText"/>
              <w:spacing w:before="40" w:after="0" w:line="240" w:lineRule="auto"/>
              <w:jc w:val="center"/>
              <w:cnfStyle w:val="000000100000" w:firstRow="0" w:lastRow="0" w:firstColumn="0" w:lastColumn="0" w:oddVBand="0" w:evenVBand="0" w:oddHBand="1" w:evenHBand="0" w:firstRowFirstColumn="0" w:firstRowLastColumn="0" w:lastRowFirstColumn="0" w:lastRowLastColumn="0"/>
            </w:pPr>
            <w:r w:rsidRPr="00CE3079">
              <w:t>67</w:t>
            </w:r>
          </w:p>
        </w:tc>
        <w:tc>
          <w:tcPr>
            <w:tcW w:w="1490" w:type="dxa"/>
            <w:tcBorders>
              <w:top w:val="single" w:sz="8" w:space="0" w:color="auto"/>
            </w:tcBorders>
            <w:shd w:val="clear" w:color="auto" w:fill="auto"/>
            <w:vAlign w:val="center"/>
          </w:tcPr>
          <w:p w14:paraId="3058AE20" w14:textId="77777777" w:rsidR="005A7EB1" w:rsidRPr="00CE3079" w:rsidRDefault="005A7EB1" w:rsidP="007A15C2">
            <w:pPr>
              <w:pStyle w:val="BodyText"/>
              <w:spacing w:before="40" w:after="0" w:line="240" w:lineRule="auto"/>
              <w:jc w:val="center"/>
              <w:cnfStyle w:val="000000100000" w:firstRow="0" w:lastRow="0" w:firstColumn="0" w:lastColumn="0" w:oddVBand="0" w:evenVBand="0" w:oddHBand="1" w:evenHBand="0" w:firstRowFirstColumn="0" w:firstRowLastColumn="0" w:lastRowFirstColumn="0" w:lastRowLastColumn="0"/>
            </w:pPr>
            <w:r w:rsidRPr="00CE3079">
              <w:t>2</w:t>
            </w:r>
          </w:p>
        </w:tc>
        <w:tc>
          <w:tcPr>
            <w:tcW w:w="1691" w:type="dxa"/>
            <w:tcBorders>
              <w:top w:val="single" w:sz="8" w:space="0" w:color="auto"/>
            </w:tcBorders>
            <w:shd w:val="clear" w:color="auto" w:fill="auto"/>
            <w:vAlign w:val="center"/>
          </w:tcPr>
          <w:p w14:paraId="551CC07D" w14:textId="77777777" w:rsidR="005A7EB1" w:rsidRPr="00CE3079" w:rsidRDefault="005A7EB1" w:rsidP="007A15C2">
            <w:pPr>
              <w:pStyle w:val="BodyText"/>
              <w:spacing w:before="40" w:after="0" w:line="240" w:lineRule="auto"/>
              <w:jc w:val="center"/>
              <w:cnfStyle w:val="000000100000" w:firstRow="0" w:lastRow="0" w:firstColumn="0" w:lastColumn="0" w:oddVBand="0" w:evenVBand="0" w:oddHBand="1" w:evenHBand="0" w:firstRowFirstColumn="0" w:firstRowLastColumn="0" w:lastRowFirstColumn="0" w:lastRowLastColumn="0"/>
            </w:pPr>
            <w:r w:rsidRPr="00CE3079">
              <w:t>8</w:t>
            </w:r>
          </w:p>
        </w:tc>
        <w:tc>
          <w:tcPr>
            <w:tcW w:w="1380" w:type="dxa"/>
            <w:tcBorders>
              <w:top w:val="single" w:sz="8" w:space="0" w:color="auto"/>
            </w:tcBorders>
            <w:shd w:val="clear" w:color="auto" w:fill="auto"/>
            <w:vAlign w:val="center"/>
          </w:tcPr>
          <w:p w14:paraId="4B116476" w14:textId="77777777" w:rsidR="005A7EB1" w:rsidRPr="00CE3079" w:rsidRDefault="005A7EB1" w:rsidP="007A15C2">
            <w:pPr>
              <w:pStyle w:val="BodyText"/>
              <w:spacing w:before="40" w:after="0" w:line="240" w:lineRule="auto"/>
              <w:jc w:val="center"/>
              <w:cnfStyle w:val="000000100000" w:firstRow="0" w:lastRow="0" w:firstColumn="0" w:lastColumn="0" w:oddVBand="0" w:evenVBand="0" w:oddHBand="1" w:evenHBand="0" w:firstRowFirstColumn="0" w:firstRowLastColumn="0" w:lastRowFirstColumn="0" w:lastRowLastColumn="0"/>
            </w:pPr>
            <w:r w:rsidRPr="00CE3079">
              <w:t>1</w:t>
            </w:r>
          </w:p>
        </w:tc>
      </w:tr>
      <w:tr w:rsidR="006A47EB" w:rsidRPr="00CE3079" w14:paraId="15036DB5" w14:textId="77777777" w:rsidTr="00BA1502">
        <w:trPr>
          <w:trHeight w:val="114"/>
        </w:trPr>
        <w:tc>
          <w:tcPr>
            <w:cnfStyle w:val="001000000000" w:firstRow="0" w:lastRow="0" w:firstColumn="1" w:lastColumn="0" w:oddVBand="0" w:evenVBand="0" w:oddHBand="0" w:evenHBand="0" w:firstRowFirstColumn="0" w:firstRowLastColumn="0" w:lastRowFirstColumn="0" w:lastRowLastColumn="0"/>
            <w:tcW w:w="1098" w:type="dxa"/>
            <w:tcBorders>
              <w:right w:val="single" w:sz="8" w:space="0" w:color="auto"/>
            </w:tcBorders>
            <w:shd w:val="clear" w:color="auto" w:fill="auto"/>
            <w:vAlign w:val="center"/>
          </w:tcPr>
          <w:p w14:paraId="5EF6B3ED" w14:textId="77777777" w:rsidR="005A7EB1" w:rsidRPr="00CE3079" w:rsidRDefault="005A7EB1" w:rsidP="007A15C2">
            <w:pPr>
              <w:pStyle w:val="BodyText"/>
              <w:spacing w:before="40" w:after="0" w:line="240" w:lineRule="auto"/>
              <w:jc w:val="center"/>
            </w:pPr>
            <w:r w:rsidRPr="00CE3079">
              <w:t>2</w:t>
            </w:r>
          </w:p>
        </w:tc>
        <w:tc>
          <w:tcPr>
            <w:tcW w:w="951" w:type="dxa"/>
            <w:tcBorders>
              <w:left w:val="single" w:sz="8" w:space="0" w:color="auto"/>
            </w:tcBorders>
            <w:shd w:val="clear" w:color="auto" w:fill="auto"/>
            <w:vAlign w:val="center"/>
          </w:tcPr>
          <w:p w14:paraId="39617F03" w14:textId="77777777" w:rsidR="005A7EB1" w:rsidRPr="00CE3079" w:rsidRDefault="005A7EB1" w:rsidP="007A15C2">
            <w:pPr>
              <w:pStyle w:val="BodyText"/>
              <w:spacing w:before="40" w:after="0" w:line="240" w:lineRule="auto"/>
              <w:jc w:val="center"/>
              <w:cnfStyle w:val="000000000000" w:firstRow="0" w:lastRow="0" w:firstColumn="0" w:lastColumn="0" w:oddVBand="0" w:evenVBand="0" w:oddHBand="0" w:evenHBand="0" w:firstRowFirstColumn="0" w:firstRowLastColumn="0" w:lastRowFirstColumn="0" w:lastRowLastColumn="0"/>
            </w:pPr>
            <w:r w:rsidRPr="00CE3079">
              <w:t>7</w:t>
            </w:r>
          </w:p>
        </w:tc>
        <w:tc>
          <w:tcPr>
            <w:tcW w:w="1184" w:type="dxa"/>
            <w:shd w:val="clear" w:color="auto" w:fill="auto"/>
            <w:vAlign w:val="center"/>
          </w:tcPr>
          <w:p w14:paraId="6C526FDA" w14:textId="77777777" w:rsidR="005A7EB1" w:rsidRPr="00CE3079" w:rsidRDefault="005A7EB1" w:rsidP="007A15C2">
            <w:pPr>
              <w:pStyle w:val="BodyText"/>
              <w:spacing w:before="40" w:after="0" w:line="240" w:lineRule="auto"/>
              <w:jc w:val="center"/>
              <w:cnfStyle w:val="000000000000" w:firstRow="0" w:lastRow="0" w:firstColumn="0" w:lastColumn="0" w:oddVBand="0" w:evenVBand="0" w:oddHBand="0" w:evenHBand="0" w:firstRowFirstColumn="0" w:firstRowLastColumn="0" w:lastRowFirstColumn="0" w:lastRowLastColumn="0"/>
            </w:pPr>
            <w:r w:rsidRPr="00CE3079">
              <w:t>21</w:t>
            </w:r>
          </w:p>
        </w:tc>
        <w:tc>
          <w:tcPr>
            <w:tcW w:w="888" w:type="dxa"/>
            <w:shd w:val="clear" w:color="auto" w:fill="auto"/>
            <w:vAlign w:val="center"/>
          </w:tcPr>
          <w:p w14:paraId="3199EF43" w14:textId="77777777" w:rsidR="005A7EB1" w:rsidRPr="00CE3079" w:rsidRDefault="005A7EB1" w:rsidP="007A15C2">
            <w:pPr>
              <w:pStyle w:val="BodyText"/>
              <w:spacing w:before="40" w:after="0" w:line="240" w:lineRule="auto"/>
              <w:jc w:val="center"/>
              <w:cnfStyle w:val="000000000000" w:firstRow="0" w:lastRow="0" w:firstColumn="0" w:lastColumn="0" w:oddVBand="0" w:evenVBand="0" w:oddHBand="0" w:evenHBand="0" w:firstRowFirstColumn="0" w:firstRowLastColumn="0" w:lastRowFirstColumn="0" w:lastRowLastColumn="0"/>
            </w:pPr>
            <w:r w:rsidRPr="00CE3079">
              <w:t>31</w:t>
            </w:r>
          </w:p>
        </w:tc>
        <w:tc>
          <w:tcPr>
            <w:tcW w:w="1074" w:type="dxa"/>
            <w:shd w:val="clear" w:color="auto" w:fill="auto"/>
            <w:vAlign w:val="center"/>
          </w:tcPr>
          <w:p w14:paraId="797CBAEC" w14:textId="77777777" w:rsidR="005A7EB1" w:rsidRPr="00CE3079" w:rsidRDefault="005A7EB1" w:rsidP="007A15C2">
            <w:pPr>
              <w:pStyle w:val="BodyText"/>
              <w:spacing w:before="40" w:after="0" w:line="240" w:lineRule="auto"/>
              <w:jc w:val="center"/>
              <w:cnfStyle w:val="000000000000" w:firstRow="0" w:lastRow="0" w:firstColumn="0" w:lastColumn="0" w:oddVBand="0" w:evenVBand="0" w:oddHBand="0" w:evenHBand="0" w:firstRowFirstColumn="0" w:firstRowLastColumn="0" w:lastRowFirstColumn="0" w:lastRowLastColumn="0"/>
            </w:pPr>
            <w:r w:rsidRPr="00CE3079">
              <w:t>28</w:t>
            </w:r>
          </w:p>
        </w:tc>
        <w:tc>
          <w:tcPr>
            <w:tcW w:w="1490" w:type="dxa"/>
            <w:shd w:val="clear" w:color="auto" w:fill="auto"/>
            <w:vAlign w:val="center"/>
          </w:tcPr>
          <w:p w14:paraId="411BEAEB" w14:textId="77777777" w:rsidR="005A7EB1" w:rsidRPr="00CE3079" w:rsidRDefault="005A7EB1" w:rsidP="007A15C2">
            <w:pPr>
              <w:pStyle w:val="BodyText"/>
              <w:spacing w:before="40" w:after="0" w:line="240" w:lineRule="auto"/>
              <w:jc w:val="center"/>
              <w:cnfStyle w:val="000000000000" w:firstRow="0" w:lastRow="0" w:firstColumn="0" w:lastColumn="0" w:oddVBand="0" w:evenVBand="0" w:oddHBand="0" w:evenHBand="0" w:firstRowFirstColumn="0" w:firstRowLastColumn="0" w:lastRowFirstColumn="0" w:lastRowLastColumn="0"/>
            </w:pPr>
            <w:r w:rsidRPr="00CE3079">
              <w:t>20</w:t>
            </w:r>
          </w:p>
        </w:tc>
        <w:tc>
          <w:tcPr>
            <w:tcW w:w="1691" w:type="dxa"/>
            <w:shd w:val="clear" w:color="auto" w:fill="auto"/>
            <w:vAlign w:val="center"/>
          </w:tcPr>
          <w:p w14:paraId="67100486" w14:textId="77777777" w:rsidR="005A7EB1" w:rsidRPr="00CE3079" w:rsidRDefault="005A7EB1" w:rsidP="007A15C2">
            <w:pPr>
              <w:pStyle w:val="BodyText"/>
              <w:spacing w:before="40" w:after="0" w:line="240" w:lineRule="auto"/>
              <w:jc w:val="center"/>
              <w:cnfStyle w:val="000000000000" w:firstRow="0" w:lastRow="0" w:firstColumn="0" w:lastColumn="0" w:oddVBand="0" w:evenVBand="0" w:oddHBand="0" w:evenHBand="0" w:firstRowFirstColumn="0" w:firstRowLastColumn="0" w:lastRowFirstColumn="0" w:lastRowLastColumn="0"/>
            </w:pPr>
            <w:r w:rsidRPr="00CE3079">
              <w:t>`48.5</w:t>
            </w:r>
          </w:p>
        </w:tc>
        <w:tc>
          <w:tcPr>
            <w:tcW w:w="1380" w:type="dxa"/>
            <w:shd w:val="clear" w:color="auto" w:fill="auto"/>
            <w:vAlign w:val="center"/>
          </w:tcPr>
          <w:p w14:paraId="6C8A69A2" w14:textId="77777777" w:rsidR="005A7EB1" w:rsidRPr="00CE3079" w:rsidRDefault="005A7EB1" w:rsidP="007A15C2">
            <w:pPr>
              <w:pStyle w:val="BodyText"/>
              <w:spacing w:before="40" w:after="0" w:line="240" w:lineRule="auto"/>
              <w:jc w:val="center"/>
              <w:cnfStyle w:val="000000000000" w:firstRow="0" w:lastRow="0" w:firstColumn="0" w:lastColumn="0" w:oddVBand="0" w:evenVBand="0" w:oddHBand="0" w:evenHBand="0" w:firstRowFirstColumn="0" w:firstRowLastColumn="0" w:lastRowFirstColumn="0" w:lastRowLastColumn="0"/>
            </w:pPr>
            <w:r w:rsidRPr="00CE3079">
              <w:t>3</w:t>
            </w:r>
          </w:p>
        </w:tc>
      </w:tr>
      <w:tr w:rsidR="006A47EB" w:rsidRPr="00CE3079" w14:paraId="734CDFC4" w14:textId="77777777" w:rsidTr="00BA1502">
        <w:trPr>
          <w:cnfStyle w:val="000000100000" w:firstRow="0" w:lastRow="0" w:firstColumn="0" w:lastColumn="0" w:oddVBand="0" w:evenVBand="0" w:oddHBand="1" w:evenHBand="0" w:firstRowFirstColumn="0" w:firstRowLastColumn="0" w:lastRowFirstColumn="0" w:lastRowLastColumn="0"/>
          <w:trHeight w:val="114"/>
        </w:trPr>
        <w:tc>
          <w:tcPr>
            <w:cnfStyle w:val="001000000000" w:firstRow="0" w:lastRow="0" w:firstColumn="1" w:lastColumn="0" w:oddVBand="0" w:evenVBand="0" w:oddHBand="0" w:evenHBand="0" w:firstRowFirstColumn="0" w:firstRowLastColumn="0" w:lastRowFirstColumn="0" w:lastRowLastColumn="0"/>
            <w:tcW w:w="1098" w:type="dxa"/>
            <w:tcBorders>
              <w:right w:val="single" w:sz="8" w:space="0" w:color="auto"/>
            </w:tcBorders>
            <w:shd w:val="clear" w:color="auto" w:fill="auto"/>
            <w:vAlign w:val="center"/>
          </w:tcPr>
          <w:p w14:paraId="3F9463FD" w14:textId="77777777" w:rsidR="005A7EB1" w:rsidRPr="00CE3079" w:rsidRDefault="005A7EB1" w:rsidP="007A15C2">
            <w:pPr>
              <w:pStyle w:val="BodyText"/>
              <w:spacing w:before="40" w:after="0" w:line="240" w:lineRule="auto"/>
              <w:jc w:val="center"/>
            </w:pPr>
            <w:r w:rsidRPr="00CE3079">
              <w:t>3</w:t>
            </w:r>
          </w:p>
        </w:tc>
        <w:tc>
          <w:tcPr>
            <w:tcW w:w="951" w:type="dxa"/>
            <w:tcBorders>
              <w:left w:val="single" w:sz="8" w:space="0" w:color="auto"/>
            </w:tcBorders>
            <w:shd w:val="clear" w:color="auto" w:fill="auto"/>
            <w:vAlign w:val="center"/>
          </w:tcPr>
          <w:p w14:paraId="3ACCB355" w14:textId="77777777" w:rsidR="005A7EB1" w:rsidRPr="00CE3079" w:rsidRDefault="005A7EB1" w:rsidP="007A15C2">
            <w:pPr>
              <w:pStyle w:val="BodyText"/>
              <w:spacing w:before="40" w:after="0" w:line="240" w:lineRule="auto"/>
              <w:jc w:val="center"/>
              <w:cnfStyle w:val="000000100000" w:firstRow="0" w:lastRow="0" w:firstColumn="0" w:lastColumn="0" w:oddVBand="0" w:evenVBand="0" w:oddHBand="1" w:evenHBand="0" w:firstRowFirstColumn="0" w:firstRowLastColumn="0" w:lastRowFirstColumn="0" w:lastRowLastColumn="0"/>
            </w:pPr>
            <w:r w:rsidRPr="00CE3079">
              <w:t>1</w:t>
            </w:r>
          </w:p>
        </w:tc>
        <w:tc>
          <w:tcPr>
            <w:tcW w:w="1184" w:type="dxa"/>
            <w:shd w:val="clear" w:color="auto" w:fill="auto"/>
            <w:vAlign w:val="center"/>
          </w:tcPr>
          <w:p w14:paraId="5A089639" w14:textId="77777777" w:rsidR="005A7EB1" w:rsidRPr="00CE3079" w:rsidRDefault="005A7EB1" w:rsidP="007A15C2">
            <w:pPr>
              <w:pStyle w:val="BodyText"/>
              <w:spacing w:before="40" w:after="0" w:line="240" w:lineRule="auto"/>
              <w:jc w:val="center"/>
              <w:cnfStyle w:val="000000100000" w:firstRow="0" w:lastRow="0" w:firstColumn="0" w:lastColumn="0" w:oddVBand="0" w:evenVBand="0" w:oddHBand="1" w:evenHBand="0" w:firstRowFirstColumn="0" w:firstRowLastColumn="0" w:lastRowFirstColumn="0" w:lastRowLastColumn="0"/>
            </w:pPr>
            <w:r w:rsidRPr="00CE3079">
              <w:t>1</w:t>
            </w:r>
          </w:p>
        </w:tc>
        <w:tc>
          <w:tcPr>
            <w:tcW w:w="888" w:type="dxa"/>
            <w:shd w:val="clear" w:color="auto" w:fill="auto"/>
            <w:vAlign w:val="center"/>
          </w:tcPr>
          <w:p w14:paraId="1677FA73" w14:textId="77777777" w:rsidR="005A7EB1" w:rsidRPr="00CE3079" w:rsidRDefault="005A7EB1" w:rsidP="007A15C2">
            <w:pPr>
              <w:pStyle w:val="BodyText"/>
              <w:spacing w:before="40" w:after="0" w:line="240" w:lineRule="auto"/>
              <w:jc w:val="center"/>
              <w:cnfStyle w:val="000000100000" w:firstRow="0" w:lastRow="0" w:firstColumn="0" w:lastColumn="0" w:oddVBand="0" w:evenVBand="0" w:oddHBand="1" w:evenHBand="0" w:firstRowFirstColumn="0" w:firstRowLastColumn="0" w:lastRowFirstColumn="0" w:lastRowLastColumn="0"/>
            </w:pPr>
            <w:r w:rsidRPr="00CE3079">
              <w:t>51</w:t>
            </w:r>
          </w:p>
        </w:tc>
        <w:tc>
          <w:tcPr>
            <w:tcW w:w="1074" w:type="dxa"/>
            <w:shd w:val="clear" w:color="auto" w:fill="auto"/>
            <w:vAlign w:val="center"/>
          </w:tcPr>
          <w:p w14:paraId="13CFDD47" w14:textId="77777777" w:rsidR="005A7EB1" w:rsidRPr="00CE3079" w:rsidRDefault="005A7EB1" w:rsidP="007A15C2">
            <w:pPr>
              <w:pStyle w:val="BodyText"/>
              <w:spacing w:before="40" w:after="0" w:line="240" w:lineRule="auto"/>
              <w:jc w:val="center"/>
              <w:cnfStyle w:val="000000100000" w:firstRow="0" w:lastRow="0" w:firstColumn="0" w:lastColumn="0" w:oddVBand="0" w:evenVBand="0" w:oddHBand="1" w:evenHBand="0" w:firstRowFirstColumn="0" w:firstRowLastColumn="0" w:lastRowFirstColumn="0" w:lastRowLastColumn="0"/>
            </w:pPr>
            <w:r w:rsidRPr="00CE3079">
              <w:t>2</w:t>
            </w:r>
          </w:p>
        </w:tc>
        <w:tc>
          <w:tcPr>
            <w:tcW w:w="1490" w:type="dxa"/>
            <w:shd w:val="clear" w:color="auto" w:fill="auto"/>
            <w:vAlign w:val="center"/>
          </w:tcPr>
          <w:p w14:paraId="2868BBEB" w14:textId="77777777" w:rsidR="005A7EB1" w:rsidRPr="00CE3079" w:rsidRDefault="005A7EB1" w:rsidP="007A15C2">
            <w:pPr>
              <w:pStyle w:val="BodyText"/>
              <w:spacing w:before="40" w:after="0" w:line="240" w:lineRule="auto"/>
              <w:jc w:val="center"/>
              <w:cnfStyle w:val="000000100000" w:firstRow="0" w:lastRow="0" w:firstColumn="0" w:lastColumn="0" w:oddVBand="0" w:evenVBand="0" w:oddHBand="1" w:evenHBand="0" w:firstRowFirstColumn="0" w:firstRowLastColumn="0" w:lastRowFirstColumn="0" w:lastRowLastColumn="0"/>
            </w:pPr>
            <w:r w:rsidRPr="00CE3079">
              <w:t>250</w:t>
            </w:r>
          </w:p>
        </w:tc>
        <w:tc>
          <w:tcPr>
            <w:tcW w:w="1691" w:type="dxa"/>
            <w:shd w:val="clear" w:color="auto" w:fill="auto"/>
            <w:vAlign w:val="center"/>
          </w:tcPr>
          <w:p w14:paraId="54FDF904" w14:textId="77777777" w:rsidR="005A7EB1" w:rsidRPr="00CE3079" w:rsidRDefault="005A7EB1" w:rsidP="007A15C2">
            <w:pPr>
              <w:pStyle w:val="BodyText"/>
              <w:spacing w:before="40" w:after="0" w:line="240" w:lineRule="auto"/>
              <w:jc w:val="center"/>
              <w:cnfStyle w:val="000000100000" w:firstRow="0" w:lastRow="0" w:firstColumn="0" w:lastColumn="0" w:oddVBand="0" w:evenVBand="0" w:oddHBand="1" w:evenHBand="0" w:firstRowFirstColumn="0" w:firstRowLastColumn="0" w:lastRowFirstColumn="0" w:lastRowLastColumn="0"/>
            </w:pPr>
            <w:r w:rsidRPr="00CE3079">
              <w:t>46.5</w:t>
            </w:r>
          </w:p>
        </w:tc>
        <w:tc>
          <w:tcPr>
            <w:tcW w:w="1380" w:type="dxa"/>
            <w:shd w:val="clear" w:color="auto" w:fill="auto"/>
            <w:vAlign w:val="center"/>
          </w:tcPr>
          <w:p w14:paraId="2E46F5B5" w14:textId="77777777" w:rsidR="005A7EB1" w:rsidRPr="00CE3079" w:rsidRDefault="005A7EB1" w:rsidP="007A15C2">
            <w:pPr>
              <w:pStyle w:val="BodyText"/>
              <w:spacing w:before="40" w:after="0" w:line="240" w:lineRule="auto"/>
              <w:jc w:val="center"/>
              <w:cnfStyle w:val="000000100000" w:firstRow="0" w:lastRow="0" w:firstColumn="0" w:lastColumn="0" w:oddVBand="0" w:evenVBand="0" w:oddHBand="1" w:evenHBand="0" w:firstRowFirstColumn="0" w:firstRowLastColumn="0" w:lastRowFirstColumn="0" w:lastRowLastColumn="0"/>
            </w:pPr>
            <w:r w:rsidRPr="00CE3079">
              <w:t>1.5</w:t>
            </w:r>
          </w:p>
        </w:tc>
      </w:tr>
      <w:tr w:rsidR="006A47EB" w:rsidRPr="00CE3079" w14:paraId="29738483" w14:textId="77777777" w:rsidTr="00BA1502">
        <w:trPr>
          <w:trHeight w:val="114"/>
        </w:trPr>
        <w:tc>
          <w:tcPr>
            <w:cnfStyle w:val="001000000000" w:firstRow="0" w:lastRow="0" w:firstColumn="1" w:lastColumn="0" w:oddVBand="0" w:evenVBand="0" w:oddHBand="0" w:evenHBand="0" w:firstRowFirstColumn="0" w:firstRowLastColumn="0" w:lastRowFirstColumn="0" w:lastRowLastColumn="0"/>
            <w:tcW w:w="1098" w:type="dxa"/>
            <w:tcBorders>
              <w:bottom w:val="single" w:sz="8" w:space="0" w:color="auto"/>
              <w:right w:val="single" w:sz="8" w:space="0" w:color="auto"/>
            </w:tcBorders>
            <w:shd w:val="clear" w:color="auto" w:fill="auto"/>
            <w:vAlign w:val="center"/>
          </w:tcPr>
          <w:p w14:paraId="67315930" w14:textId="77777777" w:rsidR="005A7EB1" w:rsidRPr="00CE3079" w:rsidRDefault="005A7EB1" w:rsidP="007A15C2">
            <w:pPr>
              <w:pStyle w:val="BodyText"/>
              <w:spacing w:before="40" w:after="0" w:line="240" w:lineRule="auto"/>
              <w:jc w:val="center"/>
            </w:pPr>
            <w:r w:rsidRPr="00CE3079">
              <w:t>4</w:t>
            </w:r>
          </w:p>
        </w:tc>
        <w:tc>
          <w:tcPr>
            <w:tcW w:w="951" w:type="dxa"/>
            <w:tcBorders>
              <w:left w:val="single" w:sz="8" w:space="0" w:color="auto"/>
              <w:bottom w:val="single" w:sz="8" w:space="0" w:color="auto"/>
            </w:tcBorders>
            <w:shd w:val="clear" w:color="auto" w:fill="auto"/>
            <w:vAlign w:val="center"/>
          </w:tcPr>
          <w:p w14:paraId="6B37715C" w14:textId="77777777" w:rsidR="005A7EB1" w:rsidRPr="00CE3079" w:rsidRDefault="005A7EB1" w:rsidP="007A15C2">
            <w:pPr>
              <w:pStyle w:val="BodyText"/>
              <w:spacing w:before="40" w:after="0" w:line="240" w:lineRule="auto"/>
              <w:jc w:val="center"/>
              <w:cnfStyle w:val="000000000000" w:firstRow="0" w:lastRow="0" w:firstColumn="0" w:lastColumn="0" w:oddVBand="0" w:evenVBand="0" w:oddHBand="0" w:evenHBand="0" w:firstRowFirstColumn="0" w:firstRowLastColumn="0" w:lastRowFirstColumn="0" w:lastRowLastColumn="0"/>
            </w:pPr>
            <w:r w:rsidRPr="00CE3079">
              <w:t>3</w:t>
            </w:r>
          </w:p>
        </w:tc>
        <w:tc>
          <w:tcPr>
            <w:tcW w:w="1184" w:type="dxa"/>
            <w:tcBorders>
              <w:bottom w:val="single" w:sz="8" w:space="0" w:color="auto"/>
            </w:tcBorders>
            <w:shd w:val="clear" w:color="auto" w:fill="auto"/>
            <w:vAlign w:val="center"/>
          </w:tcPr>
          <w:p w14:paraId="4904B7FA" w14:textId="77777777" w:rsidR="005A7EB1" w:rsidRPr="00CE3079" w:rsidRDefault="005A7EB1" w:rsidP="007A15C2">
            <w:pPr>
              <w:pStyle w:val="BodyText"/>
              <w:spacing w:before="40" w:after="0" w:line="240" w:lineRule="auto"/>
              <w:jc w:val="center"/>
              <w:cnfStyle w:val="000000000000" w:firstRow="0" w:lastRow="0" w:firstColumn="0" w:lastColumn="0" w:oddVBand="0" w:evenVBand="0" w:oddHBand="0" w:evenHBand="0" w:firstRowFirstColumn="0" w:firstRowLastColumn="0" w:lastRowFirstColumn="0" w:lastRowLastColumn="0"/>
            </w:pPr>
            <w:r w:rsidRPr="00CE3079">
              <w:t>4</w:t>
            </w:r>
          </w:p>
        </w:tc>
        <w:tc>
          <w:tcPr>
            <w:tcW w:w="888" w:type="dxa"/>
            <w:tcBorders>
              <w:bottom w:val="single" w:sz="8" w:space="0" w:color="auto"/>
            </w:tcBorders>
            <w:shd w:val="clear" w:color="auto" w:fill="auto"/>
            <w:vAlign w:val="center"/>
          </w:tcPr>
          <w:p w14:paraId="5512DED7" w14:textId="77777777" w:rsidR="005A7EB1" w:rsidRPr="00CE3079" w:rsidRDefault="005A7EB1" w:rsidP="007A15C2">
            <w:pPr>
              <w:pStyle w:val="BodyText"/>
              <w:spacing w:before="40" w:after="0" w:line="240" w:lineRule="auto"/>
              <w:jc w:val="center"/>
              <w:cnfStyle w:val="000000000000" w:firstRow="0" w:lastRow="0" w:firstColumn="0" w:lastColumn="0" w:oddVBand="0" w:evenVBand="0" w:oddHBand="0" w:evenHBand="0" w:firstRowFirstColumn="0" w:firstRowLastColumn="0" w:lastRowFirstColumn="0" w:lastRowLastColumn="0"/>
            </w:pPr>
            <w:r w:rsidRPr="00CE3079">
              <w:t>55</w:t>
            </w:r>
          </w:p>
        </w:tc>
        <w:tc>
          <w:tcPr>
            <w:tcW w:w="1074" w:type="dxa"/>
            <w:tcBorders>
              <w:bottom w:val="single" w:sz="8" w:space="0" w:color="auto"/>
            </w:tcBorders>
            <w:shd w:val="clear" w:color="auto" w:fill="auto"/>
            <w:vAlign w:val="center"/>
          </w:tcPr>
          <w:p w14:paraId="4FFBC2F5" w14:textId="77777777" w:rsidR="005A7EB1" w:rsidRPr="00CE3079" w:rsidRDefault="005A7EB1" w:rsidP="007A15C2">
            <w:pPr>
              <w:pStyle w:val="BodyText"/>
              <w:spacing w:before="40" w:after="0" w:line="240" w:lineRule="auto"/>
              <w:jc w:val="center"/>
              <w:cnfStyle w:val="000000000000" w:firstRow="0" w:lastRow="0" w:firstColumn="0" w:lastColumn="0" w:oddVBand="0" w:evenVBand="0" w:oddHBand="0" w:evenHBand="0" w:firstRowFirstColumn="0" w:firstRowLastColumn="0" w:lastRowFirstColumn="0" w:lastRowLastColumn="0"/>
            </w:pPr>
            <w:r w:rsidRPr="00CE3079">
              <w:t>7</w:t>
            </w:r>
          </w:p>
        </w:tc>
        <w:tc>
          <w:tcPr>
            <w:tcW w:w="1490" w:type="dxa"/>
            <w:tcBorders>
              <w:bottom w:val="single" w:sz="8" w:space="0" w:color="auto"/>
            </w:tcBorders>
            <w:shd w:val="clear" w:color="auto" w:fill="auto"/>
            <w:vAlign w:val="center"/>
          </w:tcPr>
          <w:p w14:paraId="08731D94" w14:textId="77777777" w:rsidR="005A7EB1" w:rsidRPr="00CE3079" w:rsidRDefault="005A7EB1" w:rsidP="007A15C2">
            <w:pPr>
              <w:pStyle w:val="BodyText"/>
              <w:spacing w:before="40" w:after="0" w:line="240" w:lineRule="auto"/>
              <w:jc w:val="center"/>
              <w:cnfStyle w:val="000000000000" w:firstRow="0" w:lastRow="0" w:firstColumn="0" w:lastColumn="0" w:oddVBand="0" w:evenVBand="0" w:oddHBand="0" w:evenHBand="0" w:firstRowFirstColumn="0" w:firstRowLastColumn="0" w:lastRowFirstColumn="0" w:lastRowLastColumn="0"/>
            </w:pPr>
            <w:r w:rsidRPr="00CE3079">
              <w:t>70</w:t>
            </w:r>
          </w:p>
        </w:tc>
        <w:tc>
          <w:tcPr>
            <w:tcW w:w="1691" w:type="dxa"/>
            <w:tcBorders>
              <w:bottom w:val="single" w:sz="8" w:space="0" w:color="auto"/>
            </w:tcBorders>
            <w:shd w:val="clear" w:color="auto" w:fill="auto"/>
            <w:vAlign w:val="center"/>
          </w:tcPr>
          <w:p w14:paraId="434271CF" w14:textId="77777777" w:rsidR="005A7EB1" w:rsidRPr="00CE3079" w:rsidRDefault="005A7EB1" w:rsidP="007A15C2">
            <w:pPr>
              <w:pStyle w:val="BodyText"/>
              <w:spacing w:before="40" w:after="0" w:line="240" w:lineRule="auto"/>
              <w:jc w:val="center"/>
              <w:cnfStyle w:val="000000000000" w:firstRow="0" w:lastRow="0" w:firstColumn="0" w:lastColumn="0" w:oddVBand="0" w:evenVBand="0" w:oddHBand="0" w:evenHBand="0" w:firstRowFirstColumn="0" w:firstRowLastColumn="0" w:lastRowFirstColumn="0" w:lastRowLastColumn="0"/>
            </w:pPr>
            <w:r w:rsidRPr="00CE3079">
              <w:t>31</w:t>
            </w:r>
          </w:p>
        </w:tc>
        <w:tc>
          <w:tcPr>
            <w:tcW w:w="1380" w:type="dxa"/>
            <w:tcBorders>
              <w:bottom w:val="single" w:sz="8" w:space="0" w:color="auto"/>
            </w:tcBorders>
            <w:shd w:val="clear" w:color="auto" w:fill="auto"/>
            <w:vAlign w:val="center"/>
          </w:tcPr>
          <w:p w14:paraId="6714F122" w14:textId="77777777" w:rsidR="005A7EB1" w:rsidRPr="00CE3079" w:rsidRDefault="005A7EB1" w:rsidP="007A15C2">
            <w:pPr>
              <w:pStyle w:val="BodyText"/>
              <w:spacing w:before="40" w:after="0" w:line="240" w:lineRule="auto"/>
              <w:jc w:val="center"/>
              <w:cnfStyle w:val="000000000000" w:firstRow="0" w:lastRow="0" w:firstColumn="0" w:lastColumn="0" w:oddVBand="0" w:evenVBand="0" w:oddHBand="0" w:evenHBand="0" w:firstRowFirstColumn="0" w:firstRowLastColumn="0" w:lastRowFirstColumn="0" w:lastRowLastColumn="0"/>
            </w:pPr>
            <w:r w:rsidRPr="00CE3079">
              <w:t>1</w:t>
            </w:r>
          </w:p>
        </w:tc>
      </w:tr>
    </w:tbl>
    <w:p w14:paraId="5293522B" w14:textId="77777777" w:rsidR="00C21234" w:rsidRPr="00CE3079" w:rsidRDefault="00C21234" w:rsidP="00C21234">
      <w:pPr>
        <w:ind w:firstLine="425"/>
        <w:rPr>
          <w:rFonts w:ascii="Arial" w:hAnsi="Arial" w:cs="Arial"/>
        </w:rPr>
      </w:pPr>
    </w:p>
    <w:p w14:paraId="35F5C6F1" w14:textId="339CA070" w:rsidR="00DE3FE0" w:rsidRPr="00CE3079" w:rsidRDefault="00DE3FE0" w:rsidP="00C21234">
      <w:pPr>
        <w:ind w:firstLine="425"/>
        <w:rPr>
          <w:rFonts w:ascii="Arial" w:hAnsi="Arial" w:cs="Arial"/>
          <w:szCs w:val="24"/>
        </w:rPr>
      </w:pPr>
      <w:r w:rsidRPr="00CE3079">
        <w:rPr>
          <w:rFonts w:ascii="Arial" w:hAnsi="Arial" w:cs="Arial"/>
        </w:rPr>
        <w:t xml:space="preserve">Tables </w:t>
      </w:r>
      <w:r w:rsidR="00100B98">
        <w:rPr>
          <w:rFonts w:ascii="Arial" w:hAnsi="Arial" w:cs="Arial"/>
        </w:rPr>
        <w:t>6</w:t>
      </w:r>
      <w:r w:rsidRPr="00CE3079">
        <w:rPr>
          <w:rFonts w:ascii="Arial" w:hAnsi="Arial" w:cs="Arial"/>
        </w:rPr>
        <w:t xml:space="preserve"> and </w:t>
      </w:r>
      <w:r w:rsidR="00100B98">
        <w:rPr>
          <w:rFonts w:ascii="Arial" w:hAnsi="Arial" w:cs="Arial"/>
        </w:rPr>
        <w:t>7</w:t>
      </w:r>
      <w:r w:rsidRPr="00CE3079">
        <w:rPr>
          <w:rFonts w:ascii="Arial" w:hAnsi="Arial" w:cs="Arial"/>
        </w:rPr>
        <w:t xml:space="preserve"> depict the median values for each variable measured. </w:t>
      </w:r>
      <w:r w:rsidR="00FE2462" w:rsidRPr="00CE3079">
        <w:rPr>
          <w:rFonts w:ascii="Arial" w:hAnsi="Arial" w:cs="Arial"/>
        </w:rPr>
        <w:t>C</w:t>
      </w:r>
      <w:r w:rsidRPr="00CE3079">
        <w:rPr>
          <w:rFonts w:ascii="Arial" w:hAnsi="Arial" w:cs="Arial"/>
        </w:rPr>
        <w:t>lusters 3 and 4 have much older members and</w:t>
      </w:r>
      <w:r w:rsidR="00FE2462" w:rsidRPr="00CE3079">
        <w:rPr>
          <w:rFonts w:ascii="Arial" w:hAnsi="Arial" w:cs="Arial"/>
        </w:rPr>
        <w:t xml:space="preserve"> a</w:t>
      </w:r>
      <w:r w:rsidRPr="00CE3079">
        <w:rPr>
          <w:rFonts w:ascii="Arial" w:hAnsi="Arial" w:cs="Arial"/>
        </w:rPr>
        <w:t xml:space="preserve"> higher frequency of visits than those included in clusters 1 and 2. Furthermore, </w:t>
      </w:r>
      <w:r w:rsidRPr="00CE3079">
        <w:rPr>
          <w:rFonts w:ascii="Arial" w:hAnsi="Arial" w:cs="Arial"/>
          <w:bCs/>
        </w:rPr>
        <w:t xml:space="preserve">Connection to Nature (CNS) is highest </w:t>
      </w:r>
      <w:r w:rsidRPr="00CE3079">
        <w:rPr>
          <w:rFonts w:ascii="Arial" w:hAnsi="Arial" w:cs="Arial"/>
        </w:rPr>
        <w:t xml:space="preserve">in cluster 1, </w:t>
      </w:r>
      <w:r w:rsidR="00601FAA">
        <w:rPr>
          <w:rFonts w:ascii="Arial" w:hAnsi="Arial" w:cs="Arial"/>
        </w:rPr>
        <w:t>indicating</w:t>
      </w:r>
      <w:r w:rsidRPr="00CE3079">
        <w:rPr>
          <w:rFonts w:ascii="Arial" w:hAnsi="Arial" w:cs="Arial"/>
        </w:rPr>
        <w:t xml:space="preserve"> that GUI tends to attract new members who have a high sense of </w:t>
      </w:r>
      <w:r w:rsidR="00DB47DB" w:rsidRPr="00CE3079">
        <w:rPr>
          <w:rFonts w:ascii="Arial" w:hAnsi="Arial" w:cs="Arial"/>
        </w:rPr>
        <w:t>nature connection</w:t>
      </w:r>
      <w:r w:rsidRPr="00CE3079">
        <w:rPr>
          <w:rFonts w:ascii="Arial" w:hAnsi="Arial" w:cs="Arial"/>
        </w:rPr>
        <w:t>. For the rest of the items measured in the survey</w:t>
      </w:r>
      <w:r w:rsidR="005B4055" w:rsidRPr="00CE3079">
        <w:rPr>
          <w:rFonts w:ascii="Arial" w:hAnsi="Arial" w:cs="Arial"/>
        </w:rPr>
        <w:t>,</w:t>
      </w:r>
      <w:r w:rsidRPr="00CE3079">
        <w:rPr>
          <w:rFonts w:ascii="Arial" w:hAnsi="Arial" w:cs="Arial"/>
          <w:szCs w:val="24"/>
        </w:rPr>
        <w:t xml:space="preserve"> all the responses were significantly high, above 4.88</w:t>
      </w:r>
      <w:r w:rsidR="005B4055" w:rsidRPr="00CE3079">
        <w:rPr>
          <w:rFonts w:ascii="Arial" w:hAnsi="Arial" w:cs="Arial"/>
          <w:szCs w:val="24"/>
        </w:rPr>
        <w:t xml:space="preserve"> on a 5-point scale</w:t>
      </w:r>
      <w:r w:rsidRPr="00CE3079">
        <w:rPr>
          <w:rFonts w:ascii="Arial" w:hAnsi="Arial" w:cs="Arial"/>
          <w:szCs w:val="24"/>
        </w:rPr>
        <w:t xml:space="preserve"> and</w:t>
      </w:r>
      <w:r w:rsidR="005B4055" w:rsidRPr="00CE3079">
        <w:rPr>
          <w:rFonts w:ascii="Arial" w:hAnsi="Arial" w:cs="Arial"/>
          <w:szCs w:val="24"/>
        </w:rPr>
        <w:t xml:space="preserve"> were</w:t>
      </w:r>
      <w:r w:rsidRPr="00CE3079">
        <w:rPr>
          <w:rFonts w:ascii="Arial" w:hAnsi="Arial" w:cs="Arial"/>
          <w:szCs w:val="24"/>
        </w:rPr>
        <w:t xml:space="preserve"> evenly distributed across clusters. Nevertheless, i</w:t>
      </w:r>
      <w:r w:rsidR="005B4055" w:rsidRPr="00CE3079">
        <w:rPr>
          <w:rFonts w:ascii="Arial" w:hAnsi="Arial" w:cs="Arial"/>
          <w:szCs w:val="24"/>
        </w:rPr>
        <w:t>t</w:t>
      </w:r>
      <w:r w:rsidRPr="00CE3079">
        <w:rPr>
          <w:rFonts w:ascii="Arial" w:hAnsi="Arial" w:cs="Arial"/>
          <w:szCs w:val="24"/>
        </w:rPr>
        <w:t xml:space="preserve"> was observed that SoC was lower </w:t>
      </w:r>
      <w:r w:rsidR="005B4055" w:rsidRPr="00CE3079">
        <w:rPr>
          <w:rFonts w:ascii="Arial" w:hAnsi="Arial" w:cs="Arial"/>
          <w:szCs w:val="24"/>
        </w:rPr>
        <w:t xml:space="preserve">in </w:t>
      </w:r>
      <w:r w:rsidRPr="00CE3079">
        <w:rPr>
          <w:rFonts w:ascii="Arial" w:hAnsi="Arial" w:cs="Arial"/>
          <w:szCs w:val="24"/>
        </w:rPr>
        <w:t xml:space="preserve">cluster </w:t>
      </w:r>
      <w:r w:rsidR="00170831" w:rsidRPr="00CE3079">
        <w:rPr>
          <w:rFonts w:ascii="Arial" w:hAnsi="Arial" w:cs="Arial"/>
          <w:szCs w:val="24"/>
        </w:rPr>
        <w:t>1</w:t>
      </w:r>
      <w:r w:rsidRPr="00CE3079">
        <w:rPr>
          <w:rFonts w:ascii="Arial" w:hAnsi="Arial" w:cs="Arial"/>
          <w:szCs w:val="24"/>
        </w:rPr>
        <w:t xml:space="preserve"> compared with the other clusters</w:t>
      </w:r>
      <w:r w:rsidR="00926D6B" w:rsidRPr="00CE3079">
        <w:rPr>
          <w:rFonts w:ascii="Arial" w:hAnsi="Arial" w:cs="Arial"/>
          <w:szCs w:val="24"/>
        </w:rPr>
        <w:t xml:space="preserve"> (</w:t>
      </w:r>
      <w:r w:rsidR="005B4055" w:rsidRPr="00CE3079">
        <w:rPr>
          <w:rFonts w:ascii="Arial" w:hAnsi="Arial" w:cs="Arial"/>
          <w:szCs w:val="24"/>
        </w:rPr>
        <w:t>T</w:t>
      </w:r>
      <w:r w:rsidR="00926D6B" w:rsidRPr="00CE3079">
        <w:rPr>
          <w:rFonts w:ascii="Arial" w:hAnsi="Arial" w:cs="Arial"/>
          <w:szCs w:val="24"/>
        </w:rPr>
        <w:t xml:space="preserve">able </w:t>
      </w:r>
      <w:r w:rsidR="00D512AE" w:rsidRPr="00CE3079">
        <w:rPr>
          <w:rFonts w:ascii="Arial" w:hAnsi="Arial" w:cs="Arial"/>
          <w:szCs w:val="24"/>
        </w:rPr>
        <w:t>5</w:t>
      </w:r>
      <w:r w:rsidR="00926D6B" w:rsidRPr="00CE3079">
        <w:rPr>
          <w:rFonts w:ascii="Arial" w:hAnsi="Arial" w:cs="Arial"/>
          <w:szCs w:val="24"/>
        </w:rPr>
        <w:t xml:space="preserve"> and </w:t>
      </w:r>
      <w:r w:rsidR="005B4055" w:rsidRPr="00CE3079">
        <w:rPr>
          <w:rFonts w:ascii="Arial" w:hAnsi="Arial" w:cs="Arial"/>
          <w:szCs w:val="24"/>
        </w:rPr>
        <w:t>F</w:t>
      </w:r>
      <w:r w:rsidR="00926D6B" w:rsidRPr="00CE3079">
        <w:rPr>
          <w:rFonts w:ascii="Arial" w:hAnsi="Arial" w:cs="Arial"/>
          <w:szCs w:val="24"/>
        </w:rPr>
        <w:t>igure 5)</w:t>
      </w:r>
      <w:r w:rsidRPr="00CE3079">
        <w:rPr>
          <w:rFonts w:ascii="Arial" w:hAnsi="Arial" w:cs="Arial"/>
          <w:szCs w:val="24"/>
        </w:rPr>
        <w:t xml:space="preserve">. </w:t>
      </w:r>
    </w:p>
    <w:p w14:paraId="30DDCED6" w14:textId="2C07A39B" w:rsidR="00DE3FE0" w:rsidRPr="00CE3079" w:rsidRDefault="00DE3FE0" w:rsidP="00C21234">
      <w:pPr>
        <w:pStyle w:val="BodyText"/>
        <w:ind w:firstLine="426"/>
        <w:rPr>
          <w:szCs w:val="24"/>
        </w:rPr>
      </w:pPr>
      <w:r w:rsidRPr="00CE3079">
        <w:t xml:space="preserve">No significant differences were found across the clusters. However, the results of the </w:t>
      </w:r>
      <w:r w:rsidR="00937F9F" w:rsidRPr="00CE3079">
        <w:t xml:space="preserve">Kruskal-Wallis </w:t>
      </w:r>
      <w:r w:rsidRPr="00CE3079">
        <w:t xml:space="preserve">tests comparing </w:t>
      </w:r>
      <w:r w:rsidR="00937F9F" w:rsidRPr="00CE3079">
        <w:t xml:space="preserve">new </w:t>
      </w:r>
      <w:r w:rsidRPr="00CE3079">
        <w:t>and long-term members showed that there was a significant difference (</w:t>
      </w:r>
      <w:r w:rsidRPr="00CE3079">
        <w:rPr>
          <w:i/>
        </w:rPr>
        <w:t>p</w:t>
      </w:r>
      <w:r w:rsidRPr="00CE3079">
        <w:t xml:space="preserve"> &lt; .05) in SoC</w:t>
      </w:r>
      <w:r w:rsidR="00937F9F" w:rsidRPr="00CE3079">
        <w:t>,</w:t>
      </w:r>
      <w:r w:rsidRPr="00CE3079">
        <w:t xml:space="preserve"> </w:t>
      </w:r>
      <w:r w:rsidR="00A51367">
        <w:t xml:space="preserve">indicating </w:t>
      </w:r>
      <w:r w:rsidRPr="00CE3079">
        <w:t xml:space="preserve">that the long-term engagement with GUI could enhance </w:t>
      </w:r>
      <w:r w:rsidR="001B7D02" w:rsidRPr="00CE3079">
        <w:t>sense of community</w:t>
      </w:r>
      <w:r w:rsidRPr="00CE3079">
        <w:t xml:space="preserve">. </w:t>
      </w:r>
      <w:r w:rsidR="00937F9F" w:rsidRPr="00CE3079">
        <w:t>N</w:t>
      </w:r>
      <w:r w:rsidRPr="00CE3079">
        <w:t>o significant differences (</w:t>
      </w:r>
      <w:r w:rsidRPr="00CE3079">
        <w:rPr>
          <w:i/>
        </w:rPr>
        <w:t>p</w:t>
      </w:r>
      <w:r w:rsidRPr="00CE3079">
        <w:t xml:space="preserve"> &gt;.05) for the re</w:t>
      </w:r>
      <w:r w:rsidR="00937F9F" w:rsidRPr="00CE3079">
        <w:t>maining</w:t>
      </w:r>
      <w:r w:rsidRPr="00CE3079">
        <w:t xml:space="preserve"> psychometric scales were found between cluster </w:t>
      </w:r>
      <w:r w:rsidR="00D327DC" w:rsidRPr="00CE3079">
        <w:t>4</w:t>
      </w:r>
      <w:r w:rsidRPr="00CE3079">
        <w:t xml:space="preserve"> (committed frequent visitors) and cluster </w:t>
      </w:r>
      <w:r w:rsidR="00D327DC" w:rsidRPr="00CE3079">
        <w:t>3</w:t>
      </w:r>
      <w:r w:rsidRPr="00CE3079">
        <w:t xml:space="preserve"> (everyday visitors) when compared with cluster </w:t>
      </w:r>
      <w:r w:rsidR="00D327DC" w:rsidRPr="00CE3079">
        <w:t>1</w:t>
      </w:r>
      <w:r w:rsidR="00E636A4" w:rsidRPr="00CE3079">
        <w:t xml:space="preserve"> </w:t>
      </w:r>
      <w:r w:rsidRPr="00CE3079">
        <w:t>(</w:t>
      </w:r>
      <w:r w:rsidR="00F356A3" w:rsidRPr="00CE3079">
        <w:t xml:space="preserve">new </w:t>
      </w:r>
      <w:r w:rsidRPr="00CE3079">
        <w:t xml:space="preserve">members). Although the non-significant differences could be explained by the small group sizes, these results </w:t>
      </w:r>
      <w:r w:rsidRPr="00CE3079">
        <w:rPr>
          <w:szCs w:val="24"/>
        </w:rPr>
        <w:t>could be an indication that the sense of community in GUI might be generated when frequency of engagement participating in NPM activities is high</w:t>
      </w:r>
      <w:r w:rsidR="00F722D6" w:rsidRPr="00CE3079">
        <w:rPr>
          <w:szCs w:val="24"/>
        </w:rPr>
        <w:t xml:space="preserve"> </w:t>
      </w:r>
      <w:r w:rsidR="009248EE">
        <w:rPr>
          <w:szCs w:val="24"/>
        </w:rPr>
        <w:t>–</w:t>
      </w:r>
      <w:r w:rsidRPr="00CE3079">
        <w:rPr>
          <w:szCs w:val="24"/>
        </w:rPr>
        <w:t xml:space="preserve"> </w:t>
      </w:r>
      <w:r w:rsidR="009248EE">
        <w:rPr>
          <w:szCs w:val="24"/>
        </w:rPr>
        <w:t xml:space="preserve">see </w:t>
      </w:r>
      <w:r w:rsidR="00385B4F" w:rsidRPr="00CE3079">
        <w:rPr>
          <w:szCs w:val="24"/>
        </w:rPr>
        <w:t>F</w:t>
      </w:r>
      <w:r w:rsidR="002B2381" w:rsidRPr="00CE3079">
        <w:rPr>
          <w:szCs w:val="24"/>
        </w:rPr>
        <w:t xml:space="preserve">igure </w:t>
      </w:r>
      <w:r w:rsidR="009248EE">
        <w:rPr>
          <w:szCs w:val="24"/>
        </w:rPr>
        <w:t>6</w:t>
      </w:r>
      <w:r w:rsidRPr="00CE3079">
        <w:rPr>
          <w:szCs w:val="24"/>
        </w:rPr>
        <w:t xml:space="preserve">. </w:t>
      </w:r>
    </w:p>
    <w:p w14:paraId="4854C5ED" w14:textId="4A2E5F06" w:rsidR="00DE3FE0" w:rsidRPr="00CE3079" w:rsidRDefault="00DE3FE0" w:rsidP="00DE3FE0">
      <w:pPr>
        <w:pStyle w:val="NoSpacing"/>
        <w:rPr>
          <w:rFonts w:cs="Arial"/>
          <w:sz w:val="24"/>
          <w:szCs w:val="24"/>
        </w:rPr>
      </w:pPr>
      <w:r w:rsidRPr="00CE3079">
        <w:rPr>
          <w:rFonts w:cs="Arial"/>
          <w:b/>
          <w:bCs/>
          <w:sz w:val="24"/>
          <w:szCs w:val="24"/>
        </w:rPr>
        <w:t xml:space="preserve">Table </w:t>
      </w:r>
      <w:r w:rsidRPr="00CE3079">
        <w:rPr>
          <w:rFonts w:cs="Arial"/>
          <w:b/>
          <w:bCs/>
          <w:sz w:val="24"/>
          <w:szCs w:val="24"/>
        </w:rPr>
        <w:fldChar w:fldCharType="begin"/>
      </w:r>
      <w:r w:rsidRPr="00CE3079">
        <w:rPr>
          <w:rFonts w:cs="Arial"/>
          <w:b/>
          <w:bCs/>
          <w:sz w:val="24"/>
          <w:szCs w:val="24"/>
        </w:rPr>
        <w:instrText xml:space="preserve"> SEQ Table \* ARABIC </w:instrText>
      </w:r>
      <w:r w:rsidRPr="00CE3079">
        <w:rPr>
          <w:rFonts w:cs="Arial"/>
          <w:b/>
          <w:bCs/>
          <w:sz w:val="24"/>
          <w:szCs w:val="24"/>
        </w:rPr>
        <w:fldChar w:fldCharType="separate"/>
      </w:r>
      <w:r w:rsidR="00100B98">
        <w:rPr>
          <w:rFonts w:cs="Arial"/>
          <w:b/>
          <w:bCs/>
          <w:noProof/>
          <w:sz w:val="24"/>
          <w:szCs w:val="24"/>
        </w:rPr>
        <w:t>6</w:t>
      </w:r>
      <w:r w:rsidRPr="00CE3079">
        <w:rPr>
          <w:rFonts w:cs="Arial"/>
          <w:b/>
          <w:bCs/>
          <w:sz w:val="24"/>
          <w:szCs w:val="24"/>
        </w:rPr>
        <w:fldChar w:fldCharType="end"/>
      </w:r>
      <w:r w:rsidRPr="00CE3079">
        <w:rPr>
          <w:rFonts w:cs="Arial"/>
          <w:b/>
          <w:bCs/>
          <w:sz w:val="24"/>
          <w:szCs w:val="24"/>
        </w:rPr>
        <w:t>.</w:t>
      </w:r>
      <w:r w:rsidRPr="00CE3079">
        <w:rPr>
          <w:rFonts w:cs="Arial"/>
          <w:sz w:val="24"/>
          <w:szCs w:val="24"/>
        </w:rPr>
        <w:t xml:space="preserve"> Descriptive statistics</w:t>
      </w:r>
      <w:r w:rsidR="00647549">
        <w:rPr>
          <w:rFonts w:cs="Arial"/>
          <w:sz w:val="24"/>
          <w:szCs w:val="24"/>
        </w:rPr>
        <w:t xml:space="preserve"> </w:t>
      </w:r>
      <w:r w:rsidRPr="00CE3079">
        <w:rPr>
          <w:rFonts w:cs="Arial"/>
          <w:sz w:val="24"/>
          <w:szCs w:val="24"/>
        </w:rPr>
        <w:t>median and standard deviation</w:t>
      </w:r>
      <w:r w:rsidR="00647549">
        <w:rPr>
          <w:rFonts w:cs="Arial"/>
          <w:sz w:val="24"/>
          <w:szCs w:val="24"/>
        </w:rPr>
        <w:t xml:space="preserve"> (in brackets)</w:t>
      </w:r>
      <w:r w:rsidRPr="00CE3079">
        <w:rPr>
          <w:rFonts w:cs="Arial"/>
          <w:sz w:val="24"/>
          <w:szCs w:val="24"/>
        </w:rPr>
        <w:t xml:space="preserve"> according to clustered groups</w:t>
      </w:r>
    </w:p>
    <w:tbl>
      <w:tblPr>
        <w:tblStyle w:val="PlainTable4"/>
        <w:tblW w:w="9521" w:type="dxa"/>
        <w:tblLook w:val="04A0" w:firstRow="1" w:lastRow="0" w:firstColumn="1" w:lastColumn="0" w:noHBand="0" w:noVBand="1"/>
      </w:tblPr>
      <w:tblGrid>
        <w:gridCol w:w="1212"/>
        <w:gridCol w:w="945"/>
        <w:gridCol w:w="1190"/>
        <w:gridCol w:w="878"/>
        <w:gridCol w:w="1106"/>
        <w:gridCol w:w="1512"/>
        <w:gridCol w:w="1723"/>
        <w:gridCol w:w="1428"/>
      </w:tblGrid>
      <w:tr w:rsidR="00BA1502" w:rsidRPr="00CE3079" w14:paraId="0C295F17" w14:textId="77777777" w:rsidTr="00BA1502">
        <w:trPr>
          <w:cnfStyle w:val="100000000000" w:firstRow="1" w:lastRow="0" w:firstColumn="0" w:lastColumn="0" w:oddVBand="0" w:evenVBand="0" w:oddHBand="0" w:evenHBand="0" w:firstRowFirstColumn="0" w:firstRowLastColumn="0" w:lastRowFirstColumn="0" w:lastRowLastColumn="0"/>
          <w:trHeight w:val="221"/>
        </w:trPr>
        <w:tc>
          <w:tcPr>
            <w:cnfStyle w:val="001000000000" w:firstRow="0" w:lastRow="0" w:firstColumn="1" w:lastColumn="0" w:oddVBand="0" w:evenVBand="0" w:oddHBand="0" w:evenHBand="0" w:firstRowFirstColumn="0" w:firstRowLastColumn="0" w:lastRowFirstColumn="0" w:lastRowLastColumn="0"/>
            <w:tcW w:w="1155" w:type="dxa"/>
            <w:tcBorders>
              <w:top w:val="single" w:sz="8" w:space="0" w:color="auto"/>
              <w:bottom w:val="single" w:sz="8" w:space="0" w:color="auto"/>
              <w:right w:val="single" w:sz="8" w:space="0" w:color="auto"/>
            </w:tcBorders>
            <w:shd w:val="clear" w:color="auto" w:fill="auto"/>
          </w:tcPr>
          <w:p w14:paraId="7739FB4C" w14:textId="300D5A36" w:rsidR="00DE3FE0" w:rsidRPr="00CE3079" w:rsidRDefault="00FC3ACB" w:rsidP="004D2267">
            <w:pPr>
              <w:pStyle w:val="BodyText"/>
              <w:spacing w:before="40" w:after="0" w:line="240" w:lineRule="auto"/>
              <w:jc w:val="center"/>
              <w:rPr>
                <w:sz w:val="20"/>
                <w:szCs w:val="20"/>
              </w:rPr>
            </w:pPr>
            <w:r w:rsidRPr="00CE3079">
              <w:rPr>
                <w:sz w:val="20"/>
                <w:szCs w:val="20"/>
              </w:rPr>
              <w:t>Groups</w:t>
            </w:r>
          </w:p>
        </w:tc>
        <w:tc>
          <w:tcPr>
            <w:tcW w:w="900" w:type="dxa"/>
            <w:tcBorders>
              <w:top w:val="single" w:sz="8" w:space="0" w:color="auto"/>
              <w:left w:val="single" w:sz="8" w:space="0" w:color="auto"/>
              <w:bottom w:val="single" w:sz="8" w:space="0" w:color="auto"/>
            </w:tcBorders>
            <w:shd w:val="clear" w:color="auto" w:fill="auto"/>
          </w:tcPr>
          <w:p w14:paraId="066A8986" w14:textId="77777777" w:rsidR="00DE3FE0" w:rsidRPr="00CE3079" w:rsidRDefault="00DE3FE0" w:rsidP="004D2267">
            <w:pPr>
              <w:pStyle w:val="BodyText"/>
              <w:spacing w:before="40" w:after="0" w:line="240" w:lineRule="auto"/>
              <w:jc w:val="center"/>
              <w:cnfStyle w:val="100000000000" w:firstRow="1" w:lastRow="0" w:firstColumn="0" w:lastColumn="0" w:oddVBand="0" w:evenVBand="0" w:oddHBand="0" w:evenHBand="0" w:firstRowFirstColumn="0" w:firstRowLastColumn="0" w:lastRowFirstColumn="0" w:lastRowLastColumn="0"/>
              <w:rPr>
                <w:sz w:val="20"/>
                <w:szCs w:val="20"/>
              </w:rPr>
            </w:pPr>
            <w:r w:rsidRPr="00CE3079">
              <w:rPr>
                <w:sz w:val="20"/>
                <w:szCs w:val="20"/>
              </w:rPr>
              <w:t>Male</w:t>
            </w:r>
          </w:p>
        </w:tc>
        <w:tc>
          <w:tcPr>
            <w:tcW w:w="1134" w:type="dxa"/>
            <w:tcBorders>
              <w:top w:val="single" w:sz="8" w:space="0" w:color="auto"/>
              <w:bottom w:val="single" w:sz="8" w:space="0" w:color="auto"/>
            </w:tcBorders>
            <w:shd w:val="clear" w:color="auto" w:fill="auto"/>
          </w:tcPr>
          <w:p w14:paraId="402A9759" w14:textId="77777777" w:rsidR="00DE3FE0" w:rsidRPr="00CE3079" w:rsidRDefault="00DE3FE0" w:rsidP="004D2267">
            <w:pPr>
              <w:pStyle w:val="BodyText"/>
              <w:spacing w:before="40" w:after="0" w:line="240" w:lineRule="auto"/>
              <w:jc w:val="center"/>
              <w:cnfStyle w:val="100000000000" w:firstRow="1" w:lastRow="0" w:firstColumn="0" w:lastColumn="0" w:oddVBand="0" w:evenVBand="0" w:oddHBand="0" w:evenHBand="0" w:firstRowFirstColumn="0" w:firstRowLastColumn="0" w:lastRowFirstColumn="0" w:lastRowLastColumn="0"/>
              <w:rPr>
                <w:sz w:val="20"/>
                <w:szCs w:val="20"/>
              </w:rPr>
            </w:pPr>
            <w:r w:rsidRPr="00CE3079">
              <w:rPr>
                <w:sz w:val="20"/>
                <w:szCs w:val="20"/>
              </w:rPr>
              <w:t>Female</w:t>
            </w:r>
          </w:p>
        </w:tc>
        <w:tc>
          <w:tcPr>
            <w:tcW w:w="836" w:type="dxa"/>
            <w:tcBorders>
              <w:top w:val="single" w:sz="8" w:space="0" w:color="auto"/>
              <w:bottom w:val="single" w:sz="8" w:space="0" w:color="auto"/>
            </w:tcBorders>
            <w:shd w:val="clear" w:color="auto" w:fill="auto"/>
          </w:tcPr>
          <w:p w14:paraId="3CFCF79E" w14:textId="77777777" w:rsidR="00DE3FE0" w:rsidRPr="00CE3079" w:rsidRDefault="00DE3FE0" w:rsidP="004D2267">
            <w:pPr>
              <w:pStyle w:val="BodyText"/>
              <w:spacing w:before="40" w:after="0" w:line="240" w:lineRule="auto"/>
              <w:jc w:val="center"/>
              <w:cnfStyle w:val="100000000000" w:firstRow="1" w:lastRow="0" w:firstColumn="0" w:lastColumn="0" w:oddVBand="0" w:evenVBand="0" w:oddHBand="0" w:evenHBand="0" w:firstRowFirstColumn="0" w:firstRowLastColumn="0" w:lastRowFirstColumn="0" w:lastRowLastColumn="0"/>
              <w:rPr>
                <w:sz w:val="20"/>
                <w:szCs w:val="20"/>
              </w:rPr>
            </w:pPr>
            <w:r w:rsidRPr="00CE3079">
              <w:rPr>
                <w:sz w:val="20"/>
                <w:szCs w:val="20"/>
              </w:rPr>
              <w:t>Age</w:t>
            </w:r>
          </w:p>
        </w:tc>
        <w:tc>
          <w:tcPr>
            <w:tcW w:w="1054" w:type="dxa"/>
            <w:tcBorders>
              <w:top w:val="single" w:sz="8" w:space="0" w:color="auto"/>
              <w:bottom w:val="single" w:sz="8" w:space="0" w:color="auto"/>
            </w:tcBorders>
            <w:shd w:val="clear" w:color="auto" w:fill="auto"/>
          </w:tcPr>
          <w:p w14:paraId="4FB42A69" w14:textId="77777777" w:rsidR="00DE3FE0" w:rsidRPr="00CE3079" w:rsidRDefault="00DE3FE0" w:rsidP="004D2267">
            <w:pPr>
              <w:pStyle w:val="BodyText"/>
              <w:spacing w:before="40" w:after="0" w:line="240" w:lineRule="auto"/>
              <w:jc w:val="center"/>
              <w:cnfStyle w:val="100000000000" w:firstRow="1" w:lastRow="0" w:firstColumn="0" w:lastColumn="0" w:oddVBand="0" w:evenVBand="0" w:oddHBand="0" w:evenHBand="0" w:firstRowFirstColumn="0" w:firstRowLastColumn="0" w:lastRowFirstColumn="0" w:lastRowLastColumn="0"/>
              <w:rPr>
                <w:sz w:val="20"/>
                <w:szCs w:val="20"/>
              </w:rPr>
            </w:pPr>
            <w:r w:rsidRPr="00CE3079">
              <w:rPr>
                <w:sz w:val="20"/>
                <w:szCs w:val="20"/>
              </w:rPr>
              <w:t>No. GUI members</w:t>
            </w:r>
          </w:p>
        </w:tc>
        <w:tc>
          <w:tcPr>
            <w:tcW w:w="1440" w:type="dxa"/>
            <w:tcBorders>
              <w:top w:val="single" w:sz="8" w:space="0" w:color="auto"/>
              <w:bottom w:val="single" w:sz="8" w:space="0" w:color="auto"/>
            </w:tcBorders>
            <w:shd w:val="clear" w:color="auto" w:fill="auto"/>
          </w:tcPr>
          <w:p w14:paraId="4DCBD8F5" w14:textId="77777777" w:rsidR="00DE3FE0" w:rsidRPr="00CE3079" w:rsidRDefault="00DE3FE0" w:rsidP="004D2267">
            <w:pPr>
              <w:pStyle w:val="BodyText"/>
              <w:spacing w:before="40" w:after="0" w:line="240" w:lineRule="auto"/>
              <w:jc w:val="center"/>
              <w:cnfStyle w:val="100000000000" w:firstRow="1" w:lastRow="0" w:firstColumn="0" w:lastColumn="0" w:oddVBand="0" w:evenVBand="0" w:oddHBand="0" w:evenHBand="0" w:firstRowFirstColumn="0" w:firstRowLastColumn="0" w:lastRowFirstColumn="0" w:lastRowLastColumn="0"/>
              <w:rPr>
                <w:b w:val="0"/>
                <w:bCs w:val="0"/>
                <w:sz w:val="20"/>
                <w:szCs w:val="20"/>
              </w:rPr>
            </w:pPr>
            <w:r w:rsidRPr="00CE3079">
              <w:rPr>
                <w:sz w:val="20"/>
                <w:szCs w:val="20"/>
              </w:rPr>
              <w:t>Frequency</w:t>
            </w:r>
          </w:p>
          <w:p w14:paraId="204F0E8A" w14:textId="77777777" w:rsidR="00DE3FE0" w:rsidRPr="00CE3079" w:rsidRDefault="00DE3FE0" w:rsidP="004D2267">
            <w:pPr>
              <w:pStyle w:val="BodyText"/>
              <w:spacing w:before="40" w:after="0" w:line="240" w:lineRule="auto"/>
              <w:jc w:val="center"/>
              <w:cnfStyle w:val="100000000000" w:firstRow="1" w:lastRow="0" w:firstColumn="0" w:lastColumn="0" w:oddVBand="0" w:evenVBand="0" w:oddHBand="0" w:evenHBand="0" w:firstRowFirstColumn="0" w:firstRowLastColumn="0" w:lastRowFirstColumn="0" w:lastRowLastColumn="0"/>
              <w:rPr>
                <w:sz w:val="20"/>
                <w:szCs w:val="20"/>
              </w:rPr>
            </w:pPr>
            <w:r w:rsidRPr="00CE3079">
              <w:rPr>
                <w:sz w:val="20"/>
                <w:szCs w:val="20"/>
              </w:rPr>
              <w:t>Times visit</w:t>
            </w:r>
          </w:p>
        </w:tc>
        <w:tc>
          <w:tcPr>
            <w:tcW w:w="1642" w:type="dxa"/>
            <w:tcBorders>
              <w:top w:val="single" w:sz="8" w:space="0" w:color="auto"/>
              <w:bottom w:val="single" w:sz="8" w:space="0" w:color="auto"/>
            </w:tcBorders>
            <w:shd w:val="clear" w:color="auto" w:fill="auto"/>
          </w:tcPr>
          <w:p w14:paraId="13ED8E51" w14:textId="77777777" w:rsidR="00DE3FE0" w:rsidRPr="00CE3079" w:rsidRDefault="00DE3FE0" w:rsidP="004D2267">
            <w:pPr>
              <w:pStyle w:val="BodyText"/>
              <w:spacing w:before="40" w:after="0" w:line="240" w:lineRule="auto"/>
              <w:jc w:val="center"/>
              <w:cnfStyle w:val="100000000000" w:firstRow="1" w:lastRow="0" w:firstColumn="0" w:lastColumn="0" w:oddVBand="0" w:evenVBand="0" w:oddHBand="0" w:evenHBand="0" w:firstRowFirstColumn="0" w:firstRowLastColumn="0" w:lastRowFirstColumn="0" w:lastRowLastColumn="0"/>
              <w:rPr>
                <w:b w:val="0"/>
                <w:bCs w:val="0"/>
                <w:sz w:val="20"/>
                <w:szCs w:val="20"/>
              </w:rPr>
            </w:pPr>
            <w:r w:rsidRPr="00CE3079">
              <w:rPr>
                <w:sz w:val="20"/>
                <w:szCs w:val="20"/>
              </w:rPr>
              <w:t>Commitment</w:t>
            </w:r>
          </w:p>
          <w:p w14:paraId="1B796629" w14:textId="77777777" w:rsidR="00DE3FE0" w:rsidRPr="00CE3079" w:rsidRDefault="00DE3FE0" w:rsidP="004D2267">
            <w:pPr>
              <w:pStyle w:val="BodyText"/>
              <w:spacing w:before="40" w:after="0" w:line="240" w:lineRule="auto"/>
              <w:jc w:val="center"/>
              <w:cnfStyle w:val="100000000000" w:firstRow="1" w:lastRow="0" w:firstColumn="0" w:lastColumn="0" w:oddVBand="0" w:evenVBand="0" w:oddHBand="0" w:evenHBand="0" w:firstRowFirstColumn="0" w:firstRowLastColumn="0" w:lastRowFirstColumn="0" w:lastRowLastColumn="0"/>
              <w:rPr>
                <w:sz w:val="20"/>
                <w:szCs w:val="20"/>
              </w:rPr>
            </w:pPr>
            <w:r w:rsidRPr="00CE3079">
              <w:rPr>
                <w:sz w:val="20"/>
                <w:szCs w:val="20"/>
              </w:rPr>
              <w:t>Time with GUI</w:t>
            </w:r>
          </w:p>
        </w:tc>
        <w:tc>
          <w:tcPr>
            <w:tcW w:w="1360" w:type="dxa"/>
            <w:tcBorders>
              <w:top w:val="single" w:sz="8" w:space="0" w:color="auto"/>
              <w:bottom w:val="single" w:sz="8" w:space="0" w:color="auto"/>
            </w:tcBorders>
            <w:shd w:val="clear" w:color="auto" w:fill="auto"/>
          </w:tcPr>
          <w:p w14:paraId="1B50F73B" w14:textId="77777777" w:rsidR="00DE3FE0" w:rsidRPr="00CE3079" w:rsidRDefault="00DE3FE0" w:rsidP="004D2267">
            <w:pPr>
              <w:pStyle w:val="BodyText"/>
              <w:spacing w:before="40" w:after="0" w:line="240" w:lineRule="auto"/>
              <w:jc w:val="center"/>
              <w:cnfStyle w:val="100000000000" w:firstRow="1" w:lastRow="0" w:firstColumn="0" w:lastColumn="0" w:oddVBand="0" w:evenVBand="0" w:oddHBand="0" w:evenHBand="0" w:firstRowFirstColumn="0" w:firstRowLastColumn="0" w:lastRowFirstColumn="0" w:lastRowLastColumn="0"/>
              <w:rPr>
                <w:sz w:val="20"/>
                <w:szCs w:val="20"/>
              </w:rPr>
            </w:pPr>
            <w:r w:rsidRPr="00CE3079">
              <w:rPr>
                <w:sz w:val="20"/>
                <w:szCs w:val="20"/>
              </w:rPr>
              <w:t>No. of programmes</w:t>
            </w:r>
          </w:p>
        </w:tc>
      </w:tr>
      <w:tr w:rsidR="00DE3FE0" w:rsidRPr="00CE3079" w14:paraId="01072F30" w14:textId="77777777" w:rsidTr="00BA1502">
        <w:trPr>
          <w:cnfStyle w:val="000000100000" w:firstRow="0" w:lastRow="0" w:firstColumn="0" w:lastColumn="0" w:oddVBand="0" w:evenVBand="0" w:oddHBand="1" w:evenHBand="0" w:firstRowFirstColumn="0" w:firstRowLastColumn="0" w:lastRowFirstColumn="0" w:lastRowLastColumn="0"/>
          <w:trHeight w:val="152"/>
        </w:trPr>
        <w:tc>
          <w:tcPr>
            <w:cnfStyle w:val="001000000000" w:firstRow="0" w:lastRow="0" w:firstColumn="1" w:lastColumn="0" w:oddVBand="0" w:evenVBand="0" w:oddHBand="0" w:evenHBand="0" w:firstRowFirstColumn="0" w:firstRowLastColumn="0" w:lastRowFirstColumn="0" w:lastRowLastColumn="0"/>
            <w:tcW w:w="1155" w:type="dxa"/>
            <w:tcBorders>
              <w:top w:val="single" w:sz="8" w:space="0" w:color="auto"/>
              <w:right w:val="single" w:sz="8" w:space="0" w:color="auto"/>
            </w:tcBorders>
            <w:shd w:val="clear" w:color="auto" w:fill="auto"/>
          </w:tcPr>
          <w:p w14:paraId="2A31A1DD" w14:textId="77777777" w:rsidR="00DE3FE0" w:rsidRPr="00CE3079" w:rsidRDefault="00DE3FE0" w:rsidP="004D2267">
            <w:pPr>
              <w:pStyle w:val="BodyText"/>
              <w:spacing w:before="40" w:after="0" w:line="240" w:lineRule="auto"/>
              <w:jc w:val="center"/>
              <w:rPr>
                <w:sz w:val="20"/>
                <w:szCs w:val="20"/>
              </w:rPr>
            </w:pPr>
            <w:r w:rsidRPr="00CE3079">
              <w:rPr>
                <w:sz w:val="20"/>
                <w:szCs w:val="20"/>
              </w:rPr>
              <w:t>1</w:t>
            </w:r>
          </w:p>
        </w:tc>
        <w:tc>
          <w:tcPr>
            <w:tcW w:w="900" w:type="dxa"/>
            <w:tcBorders>
              <w:top w:val="single" w:sz="8" w:space="0" w:color="auto"/>
              <w:left w:val="single" w:sz="8" w:space="0" w:color="auto"/>
            </w:tcBorders>
            <w:shd w:val="clear" w:color="auto" w:fill="auto"/>
          </w:tcPr>
          <w:p w14:paraId="4D1B7114" w14:textId="77777777" w:rsidR="00DE3FE0" w:rsidRPr="00CE3079" w:rsidRDefault="00DE3FE0" w:rsidP="004D2267">
            <w:pPr>
              <w:pStyle w:val="BodyText"/>
              <w:spacing w:before="40" w:after="0" w:line="240" w:lineRule="auto"/>
              <w:jc w:val="center"/>
              <w:cnfStyle w:val="000000100000" w:firstRow="0" w:lastRow="0" w:firstColumn="0" w:lastColumn="0" w:oddVBand="0" w:evenVBand="0" w:oddHBand="1" w:evenHBand="0" w:firstRowFirstColumn="0" w:firstRowLastColumn="0" w:lastRowFirstColumn="0" w:lastRowLastColumn="0"/>
              <w:rPr>
                <w:sz w:val="20"/>
                <w:szCs w:val="20"/>
              </w:rPr>
            </w:pPr>
            <w:r w:rsidRPr="00CE3079">
              <w:rPr>
                <w:sz w:val="20"/>
                <w:szCs w:val="20"/>
              </w:rPr>
              <w:t>17</w:t>
            </w:r>
          </w:p>
        </w:tc>
        <w:tc>
          <w:tcPr>
            <w:tcW w:w="1134" w:type="dxa"/>
            <w:tcBorders>
              <w:top w:val="single" w:sz="8" w:space="0" w:color="auto"/>
            </w:tcBorders>
            <w:shd w:val="clear" w:color="auto" w:fill="auto"/>
          </w:tcPr>
          <w:p w14:paraId="30CDE548" w14:textId="77777777" w:rsidR="00DE3FE0" w:rsidRPr="00CE3079" w:rsidRDefault="00DE3FE0" w:rsidP="004D2267">
            <w:pPr>
              <w:pStyle w:val="BodyText"/>
              <w:spacing w:before="40" w:after="0" w:line="240" w:lineRule="auto"/>
              <w:jc w:val="center"/>
              <w:cnfStyle w:val="000000100000" w:firstRow="0" w:lastRow="0" w:firstColumn="0" w:lastColumn="0" w:oddVBand="0" w:evenVBand="0" w:oddHBand="1" w:evenHBand="0" w:firstRowFirstColumn="0" w:firstRowLastColumn="0" w:lastRowFirstColumn="0" w:lastRowLastColumn="0"/>
              <w:rPr>
                <w:sz w:val="20"/>
                <w:szCs w:val="20"/>
              </w:rPr>
            </w:pPr>
            <w:r w:rsidRPr="00CE3079">
              <w:rPr>
                <w:sz w:val="20"/>
                <w:szCs w:val="20"/>
              </w:rPr>
              <w:t>49</w:t>
            </w:r>
          </w:p>
        </w:tc>
        <w:tc>
          <w:tcPr>
            <w:tcW w:w="836" w:type="dxa"/>
            <w:tcBorders>
              <w:top w:val="single" w:sz="8" w:space="0" w:color="auto"/>
            </w:tcBorders>
            <w:shd w:val="clear" w:color="auto" w:fill="auto"/>
          </w:tcPr>
          <w:p w14:paraId="65E1CCE7" w14:textId="77777777" w:rsidR="00DE3FE0" w:rsidRPr="00CE3079" w:rsidRDefault="00DE3FE0" w:rsidP="004D2267">
            <w:pPr>
              <w:pStyle w:val="BodyText"/>
              <w:spacing w:before="40" w:after="0" w:line="240" w:lineRule="auto"/>
              <w:jc w:val="center"/>
              <w:cnfStyle w:val="000000100000" w:firstRow="0" w:lastRow="0" w:firstColumn="0" w:lastColumn="0" w:oddVBand="0" w:evenVBand="0" w:oddHBand="1" w:evenHBand="0" w:firstRowFirstColumn="0" w:firstRowLastColumn="0" w:lastRowFirstColumn="0" w:lastRowLastColumn="0"/>
              <w:rPr>
                <w:sz w:val="20"/>
                <w:szCs w:val="20"/>
              </w:rPr>
            </w:pPr>
            <w:r w:rsidRPr="00CE3079">
              <w:rPr>
                <w:sz w:val="20"/>
                <w:szCs w:val="20"/>
              </w:rPr>
              <w:t>36 (11.4)</w:t>
            </w:r>
          </w:p>
        </w:tc>
        <w:tc>
          <w:tcPr>
            <w:tcW w:w="1054" w:type="dxa"/>
            <w:tcBorders>
              <w:top w:val="single" w:sz="8" w:space="0" w:color="auto"/>
            </w:tcBorders>
            <w:shd w:val="clear" w:color="auto" w:fill="auto"/>
          </w:tcPr>
          <w:p w14:paraId="227E9A47" w14:textId="77777777" w:rsidR="00DE3FE0" w:rsidRPr="00CE3079" w:rsidRDefault="00DE3FE0" w:rsidP="004D2267">
            <w:pPr>
              <w:pStyle w:val="BodyText"/>
              <w:spacing w:before="40" w:after="0" w:line="240" w:lineRule="auto"/>
              <w:jc w:val="center"/>
              <w:cnfStyle w:val="000000100000" w:firstRow="0" w:lastRow="0" w:firstColumn="0" w:lastColumn="0" w:oddVBand="0" w:evenVBand="0" w:oddHBand="1" w:evenHBand="0" w:firstRowFirstColumn="0" w:firstRowLastColumn="0" w:lastRowFirstColumn="0" w:lastRowLastColumn="0"/>
              <w:rPr>
                <w:sz w:val="20"/>
                <w:szCs w:val="20"/>
              </w:rPr>
            </w:pPr>
            <w:r w:rsidRPr="00CE3079">
              <w:rPr>
                <w:sz w:val="20"/>
                <w:szCs w:val="20"/>
              </w:rPr>
              <w:t>67</w:t>
            </w:r>
          </w:p>
        </w:tc>
        <w:tc>
          <w:tcPr>
            <w:tcW w:w="1440" w:type="dxa"/>
            <w:tcBorders>
              <w:top w:val="single" w:sz="8" w:space="0" w:color="auto"/>
            </w:tcBorders>
            <w:shd w:val="clear" w:color="auto" w:fill="auto"/>
          </w:tcPr>
          <w:p w14:paraId="6DF15FE5" w14:textId="77777777" w:rsidR="00DE3FE0" w:rsidRPr="00CE3079" w:rsidRDefault="00DE3FE0" w:rsidP="004D2267">
            <w:pPr>
              <w:pStyle w:val="BodyText"/>
              <w:spacing w:before="40" w:after="0" w:line="240" w:lineRule="auto"/>
              <w:jc w:val="center"/>
              <w:cnfStyle w:val="000000100000" w:firstRow="0" w:lastRow="0" w:firstColumn="0" w:lastColumn="0" w:oddVBand="0" w:evenVBand="0" w:oddHBand="1" w:evenHBand="0" w:firstRowFirstColumn="0" w:firstRowLastColumn="0" w:lastRowFirstColumn="0" w:lastRowLastColumn="0"/>
              <w:rPr>
                <w:sz w:val="20"/>
                <w:szCs w:val="20"/>
              </w:rPr>
            </w:pPr>
            <w:r w:rsidRPr="00CE3079">
              <w:rPr>
                <w:sz w:val="20"/>
                <w:szCs w:val="20"/>
              </w:rPr>
              <w:t>2 (8.57)</w:t>
            </w:r>
          </w:p>
        </w:tc>
        <w:tc>
          <w:tcPr>
            <w:tcW w:w="1642" w:type="dxa"/>
            <w:tcBorders>
              <w:top w:val="single" w:sz="8" w:space="0" w:color="auto"/>
            </w:tcBorders>
            <w:shd w:val="clear" w:color="auto" w:fill="auto"/>
          </w:tcPr>
          <w:p w14:paraId="5FF8C6AE" w14:textId="77777777" w:rsidR="00DE3FE0" w:rsidRPr="00CE3079" w:rsidRDefault="00DE3FE0" w:rsidP="004D2267">
            <w:pPr>
              <w:pStyle w:val="BodyText"/>
              <w:spacing w:before="40" w:after="0" w:line="240" w:lineRule="auto"/>
              <w:jc w:val="center"/>
              <w:cnfStyle w:val="000000100000" w:firstRow="0" w:lastRow="0" w:firstColumn="0" w:lastColumn="0" w:oddVBand="0" w:evenVBand="0" w:oddHBand="1" w:evenHBand="0" w:firstRowFirstColumn="0" w:firstRowLastColumn="0" w:lastRowFirstColumn="0" w:lastRowLastColumn="0"/>
              <w:rPr>
                <w:sz w:val="20"/>
                <w:szCs w:val="20"/>
              </w:rPr>
            </w:pPr>
            <w:r w:rsidRPr="00CE3079">
              <w:rPr>
                <w:sz w:val="20"/>
                <w:szCs w:val="20"/>
              </w:rPr>
              <w:t>8 (12.4)</w:t>
            </w:r>
          </w:p>
        </w:tc>
        <w:tc>
          <w:tcPr>
            <w:tcW w:w="1360" w:type="dxa"/>
            <w:tcBorders>
              <w:top w:val="single" w:sz="8" w:space="0" w:color="auto"/>
            </w:tcBorders>
            <w:shd w:val="clear" w:color="auto" w:fill="auto"/>
          </w:tcPr>
          <w:p w14:paraId="65EAF007" w14:textId="77777777" w:rsidR="00DE3FE0" w:rsidRPr="00CE3079" w:rsidRDefault="00DE3FE0" w:rsidP="004D2267">
            <w:pPr>
              <w:pStyle w:val="BodyText"/>
              <w:spacing w:before="40" w:after="0" w:line="240" w:lineRule="auto"/>
              <w:jc w:val="center"/>
              <w:cnfStyle w:val="000000100000" w:firstRow="0" w:lastRow="0" w:firstColumn="0" w:lastColumn="0" w:oddVBand="0" w:evenVBand="0" w:oddHBand="1" w:evenHBand="0" w:firstRowFirstColumn="0" w:firstRowLastColumn="0" w:lastRowFirstColumn="0" w:lastRowLastColumn="0"/>
              <w:rPr>
                <w:sz w:val="20"/>
                <w:szCs w:val="20"/>
              </w:rPr>
            </w:pPr>
            <w:r w:rsidRPr="00CE3079">
              <w:rPr>
                <w:sz w:val="20"/>
                <w:szCs w:val="20"/>
              </w:rPr>
              <w:t>1 (0.47)</w:t>
            </w:r>
          </w:p>
        </w:tc>
      </w:tr>
      <w:tr w:rsidR="00DE3FE0" w:rsidRPr="00CE3079" w14:paraId="6893D6A6" w14:textId="77777777" w:rsidTr="00BA1502">
        <w:trPr>
          <w:trHeight w:val="152"/>
        </w:trPr>
        <w:tc>
          <w:tcPr>
            <w:cnfStyle w:val="001000000000" w:firstRow="0" w:lastRow="0" w:firstColumn="1" w:lastColumn="0" w:oddVBand="0" w:evenVBand="0" w:oddHBand="0" w:evenHBand="0" w:firstRowFirstColumn="0" w:firstRowLastColumn="0" w:lastRowFirstColumn="0" w:lastRowLastColumn="0"/>
            <w:tcW w:w="1155" w:type="dxa"/>
            <w:tcBorders>
              <w:right w:val="single" w:sz="8" w:space="0" w:color="auto"/>
            </w:tcBorders>
            <w:shd w:val="clear" w:color="auto" w:fill="auto"/>
          </w:tcPr>
          <w:p w14:paraId="0BA9F478" w14:textId="77777777" w:rsidR="00DE3FE0" w:rsidRPr="00CE3079" w:rsidRDefault="00DE3FE0" w:rsidP="004D2267">
            <w:pPr>
              <w:pStyle w:val="BodyText"/>
              <w:spacing w:before="40" w:after="0" w:line="240" w:lineRule="auto"/>
              <w:jc w:val="center"/>
              <w:rPr>
                <w:sz w:val="20"/>
                <w:szCs w:val="20"/>
              </w:rPr>
            </w:pPr>
            <w:r w:rsidRPr="00CE3079">
              <w:rPr>
                <w:sz w:val="20"/>
                <w:szCs w:val="20"/>
              </w:rPr>
              <w:t>2</w:t>
            </w:r>
          </w:p>
        </w:tc>
        <w:tc>
          <w:tcPr>
            <w:tcW w:w="900" w:type="dxa"/>
            <w:tcBorders>
              <w:left w:val="single" w:sz="8" w:space="0" w:color="auto"/>
            </w:tcBorders>
            <w:shd w:val="clear" w:color="auto" w:fill="auto"/>
          </w:tcPr>
          <w:p w14:paraId="121463A2" w14:textId="77777777" w:rsidR="00DE3FE0" w:rsidRPr="00CE3079" w:rsidRDefault="00DE3FE0" w:rsidP="004D2267">
            <w:pPr>
              <w:pStyle w:val="BodyText"/>
              <w:spacing w:before="40" w:after="0" w:line="240" w:lineRule="auto"/>
              <w:jc w:val="center"/>
              <w:cnfStyle w:val="000000000000" w:firstRow="0" w:lastRow="0" w:firstColumn="0" w:lastColumn="0" w:oddVBand="0" w:evenVBand="0" w:oddHBand="0" w:evenHBand="0" w:firstRowFirstColumn="0" w:firstRowLastColumn="0" w:lastRowFirstColumn="0" w:lastRowLastColumn="0"/>
              <w:rPr>
                <w:sz w:val="20"/>
                <w:szCs w:val="20"/>
              </w:rPr>
            </w:pPr>
            <w:r w:rsidRPr="00CE3079">
              <w:rPr>
                <w:sz w:val="20"/>
                <w:szCs w:val="20"/>
              </w:rPr>
              <w:t>7</w:t>
            </w:r>
          </w:p>
        </w:tc>
        <w:tc>
          <w:tcPr>
            <w:tcW w:w="1134" w:type="dxa"/>
            <w:shd w:val="clear" w:color="auto" w:fill="auto"/>
          </w:tcPr>
          <w:p w14:paraId="333EFA22" w14:textId="77777777" w:rsidR="00DE3FE0" w:rsidRPr="00CE3079" w:rsidRDefault="00DE3FE0" w:rsidP="004D2267">
            <w:pPr>
              <w:pStyle w:val="BodyText"/>
              <w:spacing w:before="40" w:after="0" w:line="240" w:lineRule="auto"/>
              <w:jc w:val="center"/>
              <w:cnfStyle w:val="000000000000" w:firstRow="0" w:lastRow="0" w:firstColumn="0" w:lastColumn="0" w:oddVBand="0" w:evenVBand="0" w:oddHBand="0" w:evenHBand="0" w:firstRowFirstColumn="0" w:firstRowLastColumn="0" w:lastRowFirstColumn="0" w:lastRowLastColumn="0"/>
              <w:rPr>
                <w:sz w:val="20"/>
                <w:szCs w:val="20"/>
              </w:rPr>
            </w:pPr>
            <w:r w:rsidRPr="00CE3079">
              <w:rPr>
                <w:sz w:val="20"/>
                <w:szCs w:val="20"/>
              </w:rPr>
              <w:t>21</w:t>
            </w:r>
          </w:p>
        </w:tc>
        <w:tc>
          <w:tcPr>
            <w:tcW w:w="836" w:type="dxa"/>
            <w:shd w:val="clear" w:color="auto" w:fill="auto"/>
          </w:tcPr>
          <w:p w14:paraId="120EB5FF" w14:textId="77777777" w:rsidR="00DE3FE0" w:rsidRPr="00CE3079" w:rsidRDefault="00DE3FE0" w:rsidP="004D2267">
            <w:pPr>
              <w:pStyle w:val="BodyText"/>
              <w:spacing w:before="40" w:after="0" w:line="240" w:lineRule="auto"/>
              <w:jc w:val="center"/>
              <w:cnfStyle w:val="000000000000" w:firstRow="0" w:lastRow="0" w:firstColumn="0" w:lastColumn="0" w:oddVBand="0" w:evenVBand="0" w:oddHBand="0" w:evenHBand="0" w:firstRowFirstColumn="0" w:firstRowLastColumn="0" w:lastRowFirstColumn="0" w:lastRowLastColumn="0"/>
              <w:rPr>
                <w:sz w:val="20"/>
                <w:szCs w:val="20"/>
              </w:rPr>
            </w:pPr>
            <w:r w:rsidRPr="00CE3079">
              <w:rPr>
                <w:sz w:val="20"/>
                <w:szCs w:val="20"/>
              </w:rPr>
              <w:t>31 (13.3)</w:t>
            </w:r>
          </w:p>
        </w:tc>
        <w:tc>
          <w:tcPr>
            <w:tcW w:w="1054" w:type="dxa"/>
            <w:shd w:val="clear" w:color="auto" w:fill="auto"/>
          </w:tcPr>
          <w:p w14:paraId="5968A5FB" w14:textId="77777777" w:rsidR="00DE3FE0" w:rsidRPr="00CE3079" w:rsidRDefault="00DE3FE0" w:rsidP="004D2267">
            <w:pPr>
              <w:pStyle w:val="BodyText"/>
              <w:spacing w:before="40" w:after="0" w:line="240" w:lineRule="auto"/>
              <w:jc w:val="center"/>
              <w:cnfStyle w:val="000000000000" w:firstRow="0" w:lastRow="0" w:firstColumn="0" w:lastColumn="0" w:oddVBand="0" w:evenVBand="0" w:oddHBand="0" w:evenHBand="0" w:firstRowFirstColumn="0" w:firstRowLastColumn="0" w:lastRowFirstColumn="0" w:lastRowLastColumn="0"/>
              <w:rPr>
                <w:sz w:val="20"/>
                <w:szCs w:val="20"/>
              </w:rPr>
            </w:pPr>
            <w:r w:rsidRPr="00CE3079">
              <w:rPr>
                <w:sz w:val="20"/>
                <w:szCs w:val="20"/>
              </w:rPr>
              <w:t>28</w:t>
            </w:r>
          </w:p>
        </w:tc>
        <w:tc>
          <w:tcPr>
            <w:tcW w:w="1440" w:type="dxa"/>
            <w:shd w:val="clear" w:color="auto" w:fill="auto"/>
          </w:tcPr>
          <w:p w14:paraId="1EB46211" w14:textId="77777777" w:rsidR="00DE3FE0" w:rsidRPr="00CE3079" w:rsidRDefault="00DE3FE0" w:rsidP="004D2267">
            <w:pPr>
              <w:pStyle w:val="BodyText"/>
              <w:spacing w:before="40" w:after="0" w:line="240" w:lineRule="auto"/>
              <w:jc w:val="center"/>
              <w:cnfStyle w:val="000000000000" w:firstRow="0" w:lastRow="0" w:firstColumn="0" w:lastColumn="0" w:oddVBand="0" w:evenVBand="0" w:oddHBand="0" w:evenHBand="0" w:firstRowFirstColumn="0" w:firstRowLastColumn="0" w:lastRowFirstColumn="0" w:lastRowLastColumn="0"/>
              <w:rPr>
                <w:sz w:val="20"/>
                <w:szCs w:val="20"/>
              </w:rPr>
            </w:pPr>
            <w:r w:rsidRPr="00CE3079">
              <w:rPr>
                <w:sz w:val="20"/>
                <w:szCs w:val="20"/>
              </w:rPr>
              <w:t>20 (23.0)</w:t>
            </w:r>
          </w:p>
        </w:tc>
        <w:tc>
          <w:tcPr>
            <w:tcW w:w="1642" w:type="dxa"/>
            <w:shd w:val="clear" w:color="auto" w:fill="auto"/>
          </w:tcPr>
          <w:p w14:paraId="0922FA19" w14:textId="77777777" w:rsidR="00DE3FE0" w:rsidRPr="00CE3079" w:rsidRDefault="00DE3FE0" w:rsidP="004D2267">
            <w:pPr>
              <w:pStyle w:val="BodyText"/>
              <w:spacing w:before="40" w:after="0" w:line="240" w:lineRule="auto"/>
              <w:jc w:val="center"/>
              <w:cnfStyle w:val="000000000000" w:firstRow="0" w:lastRow="0" w:firstColumn="0" w:lastColumn="0" w:oddVBand="0" w:evenVBand="0" w:oddHBand="0" w:evenHBand="0" w:firstRowFirstColumn="0" w:firstRowLastColumn="0" w:lastRowFirstColumn="0" w:lastRowLastColumn="0"/>
              <w:rPr>
                <w:sz w:val="20"/>
                <w:szCs w:val="20"/>
              </w:rPr>
            </w:pPr>
            <w:r w:rsidRPr="00CE3079">
              <w:rPr>
                <w:sz w:val="20"/>
                <w:szCs w:val="20"/>
              </w:rPr>
              <w:t>`48.5 (30.4)</w:t>
            </w:r>
          </w:p>
        </w:tc>
        <w:tc>
          <w:tcPr>
            <w:tcW w:w="1360" w:type="dxa"/>
            <w:shd w:val="clear" w:color="auto" w:fill="auto"/>
          </w:tcPr>
          <w:p w14:paraId="1DE15558" w14:textId="77777777" w:rsidR="00DE3FE0" w:rsidRPr="00CE3079" w:rsidRDefault="00DE3FE0" w:rsidP="004D2267">
            <w:pPr>
              <w:pStyle w:val="BodyText"/>
              <w:spacing w:before="40" w:after="0" w:line="240" w:lineRule="auto"/>
              <w:jc w:val="center"/>
              <w:cnfStyle w:val="000000000000" w:firstRow="0" w:lastRow="0" w:firstColumn="0" w:lastColumn="0" w:oddVBand="0" w:evenVBand="0" w:oddHBand="0" w:evenHBand="0" w:firstRowFirstColumn="0" w:firstRowLastColumn="0" w:lastRowFirstColumn="0" w:lastRowLastColumn="0"/>
              <w:rPr>
                <w:sz w:val="20"/>
                <w:szCs w:val="20"/>
              </w:rPr>
            </w:pPr>
            <w:r w:rsidRPr="00CE3079">
              <w:rPr>
                <w:sz w:val="20"/>
                <w:szCs w:val="20"/>
              </w:rPr>
              <w:t>3 (1.10)</w:t>
            </w:r>
          </w:p>
        </w:tc>
      </w:tr>
      <w:tr w:rsidR="00DE3FE0" w:rsidRPr="00CE3079" w14:paraId="1FD44E26" w14:textId="77777777" w:rsidTr="00BA1502">
        <w:trPr>
          <w:cnfStyle w:val="000000100000" w:firstRow="0" w:lastRow="0" w:firstColumn="0" w:lastColumn="0" w:oddVBand="0" w:evenVBand="0" w:oddHBand="1" w:evenHBand="0" w:firstRowFirstColumn="0" w:firstRowLastColumn="0" w:lastRowFirstColumn="0" w:lastRowLastColumn="0"/>
          <w:trHeight w:val="152"/>
        </w:trPr>
        <w:tc>
          <w:tcPr>
            <w:cnfStyle w:val="001000000000" w:firstRow="0" w:lastRow="0" w:firstColumn="1" w:lastColumn="0" w:oddVBand="0" w:evenVBand="0" w:oddHBand="0" w:evenHBand="0" w:firstRowFirstColumn="0" w:firstRowLastColumn="0" w:lastRowFirstColumn="0" w:lastRowLastColumn="0"/>
            <w:tcW w:w="1155" w:type="dxa"/>
            <w:tcBorders>
              <w:right w:val="single" w:sz="8" w:space="0" w:color="auto"/>
            </w:tcBorders>
            <w:shd w:val="clear" w:color="auto" w:fill="auto"/>
          </w:tcPr>
          <w:p w14:paraId="0A9E9BAA" w14:textId="77777777" w:rsidR="00DE3FE0" w:rsidRPr="00CE3079" w:rsidRDefault="00DE3FE0" w:rsidP="004D2267">
            <w:pPr>
              <w:pStyle w:val="BodyText"/>
              <w:spacing w:before="40" w:after="0" w:line="240" w:lineRule="auto"/>
              <w:jc w:val="center"/>
              <w:rPr>
                <w:sz w:val="20"/>
                <w:szCs w:val="20"/>
              </w:rPr>
            </w:pPr>
            <w:r w:rsidRPr="00CE3079">
              <w:rPr>
                <w:sz w:val="20"/>
                <w:szCs w:val="20"/>
              </w:rPr>
              <w:t>3</w:t>
            </w:r>
          </w:p>
        </w:tc>
        <w:tc>
          <w:tcPr>
            <w:tcW w:w="900" w:type="dxa"/>
            <w:tcBorders>
              <w:left w:val="single" w:sz="8" w:space="0" w:color="auto"/>
            </w:tcBorders>
            <w:shd w:val="clear" w:color="auto" w:fill="auto"/>
          </w:tcPr>
          <w:p w14:paraId="01C677D1" w14:textId="77777777" w:rsidR="00DE3FE0" w:rsidRPr="00CE3079" w:rsidRDefault="00DE3FE0" w:rsidP="004D2267">
            <w:pPr>
              <w:pStyle w:val="BodyText"/>
              <w:spacing w:before="40" w:after="0" w:line="240" w:lineRule="auto"/>
              <w:jc w:val="center"/>
              <w:cnfStyle w:val="000000100000" w:firstRow="0" w:lastRow="0" w:firstColumn="0" w:lastColumn="0" w:oddVBand="0" w:evenVBand="0" w:oddHBand="1" w:evenHBand="0" w:firstRowFirstColumn="0" w:firstRowLastColumn="0" w:lastRowFirstColumn="0" w:lastRowLastColumn="0"/>
              <w:rPr>
                <w:sz w:val="20"/>
                <w:szCs w:val="20"/>
              </w:rPr>
            </w:pPr>
            <w:r w:rsidRPr="00CE3079">
              <w:rPr>
                <w:sz w:val="20"/>
                <w:szCs w:val="20"/>
              </w:rPr>
              <w:t>1</w:t>
            </w:r>
          </w:p>
        </w:tc>
        <w:tc>
          <w:tcPr>
            <w:tcW w:w="1134" w:type="dxa"/>
            <w:shd w:val="clear" w:color="auto" w:fill="auto"/>
          </w:tcPr>
          <w:p w14:paraId="35EF431A" w14:textId="77777777" w:rsidR="00DE3FE0" w:rsidRPr="00CE3079" w:rsidRDefault="00DE3FE0" w:rsidP="004D2267">
            <w:pPr>
              <w:pStyle w:val="BodyText"/>
              <w:spacing w:before="40" w:after="0" w:line="240" w:lineRule="auto"/>
              <w:jc w:val="center"/>
              <w:cnfStyle w:val="000000100000" w:firstRow="0" w:lastRow="0" w:firstColumn="0" w:lastColumn="0" w:oddVBand="0" w:evenVBand="0" w:oddHBand="1" w:evenHBand="0" w:firstRowFirstColumn="0" w:firstRowLastColumn="0" w:lastRowFirstColumn="0" w:lastRowLastColumn="0"/>
              <w:rPr>
                <w:sz w:val="20"/>
                <w:szCs w:val="20"/>
              </w:rPr>
            </w:pPr>
            <w:r w:rsidRPr="00CE3079">
              <w:rPr>
                <w:sz w:val="20"/>
                <w:szCs w:val="20"/>
              </w:rPr>
              <w:t>1</w:t>
            </w:r>
          </w:p>
        </w:tc>
        <w:tc>
          <w:tcPr>
            <w:tcW w:w="836" w:type="dxa"/>
            <w:shd w:val="clear" w:color="auto" w:fill="auto"/>
          </w:tcPr>
          <w:p w14:paraId="36EDFC70" w14:textId="77777777" w:rsidR="00DE3FE0" w:rsidRPr="00CE3079" w:rsidRDefault="00DE3FE0" w:rsidP="004D2267">
            <w:pPr>
              <w:pStyle w:val="BodyText"/>
              <w:spacing w:before="40" w:after="0" w:line="240" w:lineRule="auto"/>
              <w:jc w:val="center"/>
              <w:cnfStyle w:val="000000100000" w:firstRow="0" w:lastRow="0" w:firstColumn="0" w:lastColumn="0" w:oddVBand="0" w:evenVBand="0" w:oddHBand="1" w:evenHBand="0" w:firstRowFirstColumn="0" w:firstRowLastColumn="0" w:lastRowFirstColumn="0" w:lastRowLastColumn="0"/>
              <w:rPr>
                <w:sz w:val="20"/>
                <w:szCs w:val="20"/>
              </w:rPr>
            </w:pPr>
            <w:r w:rsidRPr="00CE3079">
              <w:rPr>
                <w:sz w:val="20"/>
                <w:szCs w:val="20"/>
              </w:rPr>
              <w:t>51 (26.2)</w:t>
            </w:r>
          </w:p>
        </w:tc>
        <w:tc>
          <w:tcPr>
            <w:tcW w:w="1054" w:type="dxa"/>
            <w:shd w:val="clear" w:color="auto" w:fill="auto"/>
          </w:tcPr>
          <w:p w14:paraId="62FA23CF" w14:textId="77777777" w:rsidR="00DE3FE0" w:rsidRPr="00CE3079" w:rsidRDefault="00DE3FE0" w:rsidP="004D2267">
            <w:pPr>
              <w:pStyle w:val="BodyText"/>
              <w:spacing w:before="40" w:after="0" w:line="240" w:lineRule="auto"/>
              <w:jc w:val="center"/>
              <w:cnfStyle w:val="000000100000" w:firstRow="0" w:lastRow="0" w:firstColumn="0" w:lastColumn="0" w:oddVBand="0" w:evenVBand="0" w:oddHBand="1" w:evenHBand="0" w:firstRowFirstColumn="0" w:firstRowLastColumn="0" w:lastRowFirstColumn="0" w:lastRowLastColumn="0"/>
              <w:rPr>
                <w:sz w:val="20"/>
                <w:szCs w:val="20"/>
              </w:rPr>
            </w:pPr>
            <w:r w:rsidRPr="00CE3079">
              <w:rPr>
                <w:sz w:val="20"/>
                <w:szCs w:val="20"/>
              </w:rPr>
              <w:t>2</w:t>
            </w:r>
          </w:p>
        </w:tc>
        <w:tc>
          <w:tcPr>
            <w:tcW w:w="1440" w:type="dxa"/>
            <w:shd w:val="clear" w:color="auto" w:fill="auto"/>
          </w:tcPr>
          <w:p w14:paraId="313CB536" w14:textId="77777777" w:rsidR="00DE3FE0" w:rsidRPr="00CE3079" w:rsidRDefault="00DE3FE0" w:rsidP="004D2267">
            <w:pPr>
              <w:pStyle w:val="BodyText"/>
              <w:spacing w:before="40" w:after="0" w:line="240" w:lineRule="auto"/>
              <w:jc w:val="center"/>
              <w:cnfStyle w:val="000000100000" w:firstRow="0" w:lastRow="0" w:firstColumn="0" w:lastColumn="0" w:oddVBand="0" w:evenVBand="0" w:oddHBand="1" w:evenHBand="0" w:firstRowFirstColumn="0" w:firstRowLastColumn="0" w:lastRowFirstColumn="0" w:lastRowLastColumn="0"/>
              <w:rPr>
                <w:sz w:val="20"/>
                <w:szCs w:val="20"/>
              </w:rPr>
            </w:pPr>
            <w:r w:rsidRPr="00CE3079">
              <w:rPr>
                <w:sz w:val="20"/>
                <w:szCs w:val="20"/>
              </w:rPr>
              <w:t>250 (70.7)</w:t>
            </w:r>
          </w:p>
        </w:tc>
        <w:tc>
          <w:tcPr>
            <w:tcW w:w="1642" w:type="dxa"/>
            <w:shd w:val="clear" w:color="auto" w:fill="auto"/>
          </w:tcPr>
          <w:p w14:paraId="01009982" w14:textId="77777777" w:rsidR="00DE3FE0" w:rsidRPr="00CE3079" w:rsidRDefault="00DE3FE0" w:rsidP="004D2267">
            <w:pPr>
              <w:pStyle w:val="BodyText"/>
              <w:spacing w:before="40" w:after="0" w:line="240" w:lineRule="auto"/>
              <w:jc w:val="center"/>
              <w:cnfStyle w:val="000000100000" w:firstRow="0" w:lastRow="0" w:firstColumn="0" w:lastColumn="0" w:oddVBand="0" w:evenVBand="0" w:oddHBand="1" w:evenHBand="0" w:firstRowFirstColumn="0" w:firstRowLastColumn="0" w:lastRowFirstColumn="0" w:lastRowLastColumn="0"/>
              <w:rPr>
                <w:sz w:val="20"/>
                <w:szCs w:val="20"/>
              </w:rPr>
            </w:pPr>
            <w:r w:rsidRPr="00CE3079">
              <w:rPr>
                <w:sz w:val="20"/>
                <w:szCs w:val="20"/>
              </w:rPr>
              <w:t>46.5 (21.9)</w:t>
            </w:r>
          </w:p>
        </w:tc>
        <w:tc>
          <w:tcPr>
            <w:tcW w:w="1360" w:type="dxa"/>
            <w:shd w:val="clear" w:color="auto" w:fill="auto"/>
          </w:tcPr>
          <w:p w14:paraId="0F0DCF3F" w14:textId="77777777" w:rsidR="00DE3FE0" w:rsidRPr="00CE3079" w:rsidRDefault="00DE3FE0" w:rsidP="004D2267">
            <w:pPr>
              <w:pStyle w:val="BodyText"/>
              <w:spacing w:before="40" w:after="0" w:line="240" w:lineRule="auto"/>
              <w:jc w:val="center"/>
              <w:cnfStyle w:val="000000100000" w:firstRow="0" w:lastRow="0" w:firstColumn="0" w:lastColumn="0" w:oddVBand="0" w:evenVBand="0" w:oddHBand="1" w:evenHBand="0" w:firstRowFirstColumn="0" w:firstRowLastColumn="0" w:lastRowFirstColumn="0" w:lastRowLastColumn="0"/>
              <w:rPr>
                <w:sz w:val="20"/>
                <w:szCs w:val="20"/>
              </w:rPr>
            </w:pPr>
            <w:r w:rsidRPr="00CE3079">
              <w:rPr>
                <w:sz w:val="20"/>
                <w:szCs w:val="20"/>
              </w:rPr>
              <w:t>1.5 (0.70)</w:t>
            </w:r>
          </w:p>
        </w:tc>
      </w:tr>
      <w:tr w:rsidR="00DE3FE0" w:rsidRPr="00CE3079" w14:paraId="1479BEC9" w14:textId="77777777" w:rsidTr="00BA1502">
        <w:trPr>
          <w:trHeight w:val="152"/>
        </w:trPr>
        <w:tc>
          <w:tcPr>
            <w:cnfStyle w:val="001000000000" w:firstRow="0" w:lastRow="0" w:firstColumn="1" w:lastColumn="0" w:oddVBand="0" w:evenVBand="0" w:oddHBand="0" w:evenHBand="0" w:firstRowFirstColumn="0" w:firstRowLastColumn="0" w:lastRowFirstColumn="0" w:lastRowLastColumn="0"/>
            <w:tcW w:w="1155" w:type="dxa"/>
            <w:tcBorders>
              <w:bottom w:val="single" w:sz="8" w:space="0" w:color="auto"/>
              <w:right w:val="single" w:sz="8" w:space="0" w:color="auto"/>
            </w:tcBorders>
            <w:shd w:val="clear" w:color="auto" w:fill="auto"/>
          </w:tcPr>
          <w:p w14:paraId="2EC6D7DE" w14:textId="77777777" w:rsidR="00DE3FE0" w:rsidRPr="00CE3079" w:rsidRDefault="00DE3FE0" w:rsidP="004D2267">
            <w:pPr>
              <w:pStyle w:val="BodyText"/>
              <w:spacing w:before="40" w:after="0" w:line="240" w:lineRule="auto"/>
              <w:jc w:val="center"/>
              <w:rPr>
                <w:sz w:val="20"/>
                <w:szCs w:val="20"/>
              </w:rPr>
            </w:pPr>
            <w:r w:rsidRPr="00CE3079">
              <w:rPr>
                <w:sz w:val="20"/>
                <w:szCs w:val="20"/>
              </w:rPr>
              <w:t>4</w:t>
            </w:r>
          </w:p>
        </w:tc>
        <w:tc>
          <w:tcPr>
            <w:tcW w:w="900" w:type="dxa"/>
            <w:tcBorders>
              <w:left w:val="single" w:sz="8" w:space="0" w:color="auto"/>
              <w:bottom w:val="single" w:sz="8" w:space="0" w:color="auto"/>
            </w:tcBorders>
            <w:shd w:val="clear" w:color="auto" w:fill="auto"/>
          </w:tcPr>
          <w:p w14:paraId="1D54297E" w14:textId="77777777" w:rsidR="00DE3FE0" w:rsidRPr="00CE3079" w:rsidRDefault="00DE3FE0" w:rsidP="004D2267">
            <w:pPr>
              <w:pStyle w:val="BodyText"/>
              <w:spacing w:before="40" w:after="0" w:line="240" w:lineRule="auto"/>
              <w:jc w:val="center"/>
              <w:cnfStyle w:val="000000000000" w:firstRow="0" w:lastRow="0" w:firstColumn="0" w:lastColumn="0" w:oddVBand="0" w:evenVBand="0" w:oddHBand="0" w:evenHBand="0" w:firstRowFirstColumn="0" w:firstRowLastColumn="0" w:lastRowFirstColumn="0" w:lastRowLastColumn="0"/>
              <w:rPr>
                <w:sz w:val="20"/>
                <w:szCs w:val="20"/>
              </w:rPr>
            </w:pPr>
            <w:r w:rsidRPr="00CE3079">
              <w:rPr>
                <w:sz w:val="20"/>
                <w:szCs w:val="20"/>
              </w:rPr>
              <w:t>3</w:t>
            </w:r>
          </w:p>
        </w:tc>
        <w:tc>
          <w:tcPr>
            <w:tcW w:w="1134" w:type="dxa"/>
            <w:tcBorders>
              <w:bottom w:val="single" w:sz="8" w:space="0" w:color="auto"/>
            </w:tcBorders>
            <w:shd w:val="clear" w:color="auto" w:fill="auto"/>
          </w:tcPr>
          <w:p w14:paraId="40C88DB1" w14:textId="77777777" w:rsidR="00DE3FE0" w:rsidRPr="00CE3079" w:rsidRDefault="00DE3FE0" w:rsidP="004D2267">
            <w:pPr>
              <w:pStyle w:val="BodyText"/>
              <w:spacing w:before="40" w:after="0" w:line="240" w:lineRule="auto"/>
              <w:jc w:val="center"/>
              <w:cnfStyle w:val="000000000000" w:firstRow="0" w:lastRow="0" w:firstColumn="0" w:lastColumn="0" w:oddVBand="0" w:evenVBand="0" w:oddHBand="0" w:evenHBand="0" w:firstRowFirstColumn="0" w:firstRowLastColumn="0" w:lastRowFirstColumn="0" w:lastRowLastColumn="0"/>
              <w:rPr>
                <w:sz w:val="20"/>
                <w:szCs w:val="20"/>
              </w:rPr>
            </w:pPr>
            <w:r w:rsidRPr="00CE3079">
              <w:rPr>
                <w:sz w:val="20"/>
                <w:szCs w:val="20"/>
              </w:rPr>
              <w:t>4</w:t>
            </w:r>
          </w:p>
        </w:tc>
        <w:tc>
          <w:tcPr>
            <w:tcW w:w="836" w:type="dxa"/>
            <w:tcBorders>
              <w:bottom w:val="single" w:sz="8" w:space="0" w:color="auto"/>
            </w:tcBorders>
            <w:shd w:val="clear" w:color="auto" w:fill="auto"/>
          </w:tcPr>
          <w:p w14:paraId="68F0A95C" w14:textId="77777777" w:rsidR="00DE3FE0" w:rsidRPr="00CE3079" w:rsidRDefault="00DE3FE0" w:rsidP="004D2267">
            <w:pPr>
              <w:pStyle w:val="BodyText"/>
              <w:spacing w:before="40" w:after="0" w:line="240" w:lineRule="auto"/>
              <w:jc w:val="center"/>
              <w:cnfStyle w:val="000000000000" w:firstRow="0" w:lastRow="0" w:firstColumn="0" w:lastColumn="0" w:oddVBand="0" w:evenVBand="0" w:oddHBand="0" w:evenHBand="0" w:firstRowFirstColumn="0" w:firstRowLastColumn="0" w:lastRowFirstColumn="0" w:lastRowLastColumn="0"/>
              <w:rPr>
                <w:sz w:val="20"/>
                <w:szCs w:val="20"/>
              </w:rPr>
            </w:pPr>
            <w:r w:rsidRPr="00CE3079">
              <w:rPr>
                <w:sz w:val="20"/>
                <w:szCs w:val="20"/>
              </w:rPr>
              <w:t>55 (17.7)</w:t>
            </w:r>
          </w:p>
        </w:tc>
        <w:tc>
          <w:tcPr>
            <w:tcW w:w="1054" w:type="dxa"/>
            <w:tcBorders>
              <w:bottom w:val="single" w:sz="8" w:space="0" w:color="auto"/>
            </w:tcBorders>
            <w:shd w:val="clear" w:color="auto" w:fill="auto"/>
          </w:tcPr>
          <w:p w14:paraId="739E1FB6" w14:textId="77777777" w:rsidR="00DE3FE0" w:rsidRPr="00CE3079" w:rsidRDefault="00DE3FE0" w:rsidP="004D2267">
            <w:pPr>
              <w:pStyle w:val="BodyText"/>
              <w:spacing w:before="40" w:after="0" w:line="240" w:lineRule="auto"/>
              <w:jc w:val="center"/>
              <w:cnfStyle w:val="000000000000" w:firstRow="0" w:lastRow="0" w:firstColumn="0" w:lastColumn="0" w:oddVBand="0" w:evenVBand="0" w:oddHBand="0" w:evenHBand="0" w:firstRowFirstColumn="0" w:firstRowLastColumn="0" w:lastRowFirstColumn="0" w:lastRowLastColumn="0"/>
              <w:rPr>
                <w:sz w:val="20"/>
                <w:szCs w:val="20"/>
              </w:rPr>
            </w:pPr>
            <w:r w:rsidRPr="00CE3079">
              <w:rPr>
                <w:sz w:val="20"/>
                <w:szCs w:val="20"/>
              </w:rPr>
              <w:t>7</w:t>
            </w:r>
          </w:p>
        </w:tc>
        <w:tc>
          <w:tcPr>
            <w:tcW w:w="1440" w:type="dxa"/>
            <w:tcBorders>
              <w:bottom w:val="single" w:sz="8" w:space="0" w:color="auto"/>
            </w:tcBorders>
            <w:shd w:val="clear" w:color="auto" w:fill="auto"/>
          </w:tcPr>
          <w:p w14:paraId="14337B89" w14:textId="77777777" w:rsidR="00DE3FE0" w:rsidRPr="00CE3079" w:rsidRDefault="00DE3FE0" w:rsidP="004D2267">
            <w:pPr>
              <w:pStyle w:val="BodyText"/>
              <w:spacing w:before="40" w:after="0" w:line="240" w:lineRule="auto"/>
              <w:jc w:val="center"/>
              <w:cnfStyle w:val="000000000000" w:firstRow="0" w:lastRow="0" w:firstColumn="0" w:lastColumn="0" w:oddVBand="0" w:evenVBand="0" w:oddHBand="0" w:evenHBand="0" w:firstRowFirstColumn="0" w:firstRowLastColumn="0" w:lastRowFirstColumn="0" w:lastRowLastColumn="0"/>
              <w:rPr>
                <w:sz w:val="20"/>
                <w:szCs w:val="20"/>
              </w:rPr>
            </w:pPr>
            <w:r w:rsidRPr="00CE3079">
              <w:rPr>
                <w:sz w:val="20"/>
                <w:szCs w:val="20"/>
              </w:rPr>
              <w:t>70 (31.8)</w:t>
            </w:r>
          </w:p>
        </w:tc>
        <w:tc>
          <w:tcPr>
            <w:tcW w:w="1642" w:type="dxa"/>
            <w:tcBorders>
              <w:bottom w:val="single" w:sz="8" w:space="0" w:color="auto"/>
            </w:tcBorders>
            <w:shd w:val="clear" w:color="auto" w:fill="auto"/>
          </w:tcPr>
          <w:p w14:paraId="1616F856" w14:textId="77777777" w:rsidR="00DE3FE0" w:rsidRPr="00CE3079" w:rsidRDefault="00DE3FE0" w:rsidP="004D2267">
            <w:pPr>
              <w:pStyle w:val="BodyText"/>
              <w:spacing w:before="40" w:after="0" w:line="240" w:lineRule="auto"/>
              <w:jc w:val="center"/>
              <w:cnfStyle w:val="000000000000" w:firstRow="0" w:lastRow="0" w:firstColumn="0" w:lastColumn="0" w:oddVBand="0" w:evenVBand="0" w:oddHBand="0" w:evenHBand="0" w:firstRowFirstColumn="0" w:firstRowLastColumn="0" w:lastRowFirstColumn="0" w:lastRowLastColumn="0"/>
              <w:rPr>
                <w:sz w:val="20"/>
                <w:szCs w:val="20"/>
              </w:rPr>
            </w:pPr>
            <w:r w:rsidRPr="00CE3079">
              <w:rPr>
                <w:sz w:val="20"/>
                <w:szCs w:val="20"/>
              </w:rPr>
              <w:t>31 (12.2)</w:t>
            </w:r>
          </w:p>
        </w:tc>
        <w:tc>
          <w:tcPr>
            <w:tcW w:w="1360" w:type="dxa"/>
            <w:tcBorders>
              <w:bottom w:val="single" w:sz="8" w:space="0" w:color="auto"/>
            </w:tcBorders>
            <w:shd w:val="clear" w:color="auto" w:fill="auto"/>
          </w:tcPr>
          <w:p w14:paraId="0A41AC40" w14:textId="77777777" w:rsidR="00DE3FE0" w:rsidRPr="00CE3079" w:rsidRDefault="00DE3FE0" w:rsidP="004D2267">
            <w:pPr>
              <w:pStyle w:val="BodyText"/>
              <w:spacing w:before="40" w:after="0" w:line="240" w:lineRule="auto"/>
              <w:jc w:val="center"/>
              <w:cnfStyle w:val="000000000000" w:firstRow="0" w:lastRow="0" w:firstColumn="0" w:lastColumn="0" w:oddVBand="0" w:evenVBand="0" w:oddHBand="0" w:evenHBand="0" w:firstRowFirstColumn="0" w:firstRowLastColumn="0" w:lastRowFirstColumn="0" w:lastRowLastColumn="0"/>
              <w:rPr>
                <w:sz w:val="20"/>
                <w:szCs w:val="20"/>
              </w:rPr>
            </w:pPr>
            <w:r w:rsidRPr="00CE3079">
              <w:rPr>
                <w:sz w:val="20"/>
                <w:szCs w:val="20"/>
              </w:rPr>
              <w:t>1 (0.38)</w:t>
            </w:r>
          </w:p>
        </w:tc>
      </w:tr>
    </w:tbl>
    <w:p w14:paraId="1D98ECF4" w14:textId="77777777" w:rsidR="00DE3FE0" w:rsidRPr="00CE3079" w:rsidRDefault="00DE3FE0" w:rsidP="00DE3FE0">
      <w:pPr>
        <w:pStyle w:val="NoSpacing"/>
        <w:jc w:val="center"/>
        <w:rPr>
          <w:rFonts w:cs="Arial"/>
        </w:rPr>
      </w:pPr>
    </w:p>
    <w:p w14:paraId="5BAA9FC7" w14:textId="77777777" w:rsidR="00EB7EEA" w:rsidRPr="00CE3079" w:rsidRDefault="00EB7EEA" w:rsidP="00DE3FE0">
      <w:pPr>
        <w:pStyle w:val="NoSpacing"/>
        <w:rPr>
          <w:rFonts w:cs="Arial"/>
          <w:b/>
          <w:bCs/>
          <w:sz w:val="24"/>
          <w:szCs w:val="24"/>
        </w:rPr>
      </w:pPr>
    </w:p>
    <w:p w14:paraId="0EC70E82" w14:textId="7BEF7112" w:rsidR="00DE3FE0" w:rsidRPr="00CE3079" w:rsidRDefault="00DE3FE0" w:rsidP="00DE3FE0">
      <w:pPr>
        <w:pStyle w:val="NoSpacing"/>
        <w:rPr>
          <w:rFonts w:cs="Arial"/>
          <w:sz w:val="24"/>
          <w:szCs w:val="24"/>
        </w:rPr>
      </w:pPr>
      <w:r w:rsidRPr="00CE3079">
        <w:rPr>
          <w:rFonts w:cs="Arial"/>
          <w:b/>
          <w:bCs/>
          <w:sz w:val="24"/>
          <w:szCs w:val="24"/>
        </w:rPr>
        <w:t xml:space="preserve">Table </w:t>
      </w:r>
      <w:r w:rsidRPr="00CE3079">
        <w:rPr>
          <w:rFonts w:cs="Arial"/>
          <w:b/>
          <w:bCs/>
          <w:sz w:val="24"/>
          <w:szCs w:val="24"/>
        </w:rPr>
        <w:fldChar w:fldCharType="begin"/>
      </w:r>
      <w:r w:rsidRPr="00CE3079">
        <w:rPr>
          <w:rFonts w:cs="Arial"/>
          <w:b/>
          <w:bCs/>
          <w:sz w:val="24"/>
          <w:szCs w:val="24"/>
        </w:rPr>
        <w:instrText xml:space="preserve"> SEQ Table \* ARABIC </w:instrText>
      </w:r>
      <w:r w:rsidRPr="00CE3079">
        <w:rPr>
          <w:rFonts w:cs="Arial"/>
          <w:b/>
          <w:bCs/>
          <w:sz w:val="24"/>
          <w:szCs w:val="24"/>
        </w:rPr>
        <w:fldChar w:fldCharType="separate"/>
      </w:r>
      <w:r w:rsidR="00100B98">
        <w:rPr>
          <w:rFonts w:cs="Arial"/>
          <w:b/>
          <w:bCs/>
          <w:noProof/>
          <w:sz w:val="24"/>
          <w:szCs w:val="24"/>
        </w:rPr>
        <w:t>7</w:t>
      </w:r>
      <w:r w:rsidRPr="00CE3079">
        <w:rPr>
          <w:rFonts w:cs="Arial"/>
          <w:b/>
          <w:bCs/>
          <w:sz w:val="24"/>
          <w:szCs w:val="24"/>
        </w:rPr>
        <w:fldChar w:fldCharType="end"/>
      </w:r>
      <w:r w:rsidRPr="00CE3079">
        <w:rPr>
          <w:rFonts w:cs="Arial"/>
          <w:b/>
          <w:bCs/>
          <w:sz w:val="24"/>
          <w:szCs w:val="24"/>
        </w:rPr>
        <w:t>.</w:t>
      </w:r>
      <w:r w:rsidRPr="00CE3079">
        <w:rPr>
          <w:rFonts w:cs="Arial"/>
          <w:sz w:val="24"/>
          <w:szCs w:val="24"/>
        </w:rPr>
        <w:t xml:space="preserve"> Values distribution </w:t>
      </w:r>
      <w:r w:rsidR="00E91D5B" w:rsidRPr="00CE3079">
        <w:rPr>
          <w:rFonts w:cs="Arial"/>
          <w:sz w:val="24"/>
          <w:szCs w:val="24"/>
        </w:rPr>
        <w:t>median and standard deviation</w:t>
      </w:r>
      <w:r w:rsidR="00E91D5B">
        <w:rPr>
          <w:rFonts w:cs="Arial"/>
          <w:sz w:val="24"/>
          <w:szCs w:val="24"/>
        </w:rPr>
        <w:t xml:space="preserve"> (in brackets)</w:t>
      </w:r>
      <w:r w:rsidRPr="00CE3079">
        <w:rPr>
          <w:rFonts w:cs="Arial"/>
          <w:sz w:val="24"/>
          <w:szCs w:val="24"/>
        </w:rPr>
        <w:t xml:space="preserve"> for the items included in </w:t>
      </w:r>
      <w:proofErr w:type="spellStart"/>
      <w:r w:rsidRPr="00CE3079">
        <w:rPr>
          <w:rFonts w:cs="Arial"/>
          <w:sz w:val="24"/>
          <w:szCs w:val="24"/>
        </w:rPr>
        <w:t>SoCoh</w:t>
      </w:r>
      <w:proofErr w:type="spellEnd"/>
      <w:r w:rsidRPr="00CE3079">
        <w:rPr>
          <w:rFonts w:cs="Arial"/>
          <w:sz w:val="24"/>
          <w:szCs w:val="24"/>
        </w:rPr>
        <w:t xml:space="preserve">, SoC, IMI, CNS, Self-Est, Self-Eff. </w:t>
      </w:r>
    </w:p>
    <w:tbl>
      <w:tblPr>
        <w:tblStyle w:val="PlainTable4"/>
        <w:tblW w:w="9905" w:type="dxa"/>
        <w:tblLook w:val="04A0" w:firstRow="1" w:lastRow="0" w:firstColumn="1" w:lastColumn="0" w:noHBand="0" w:noVBand="1"/>
      </w:tblPr>
      <w:tblGrid>
        <w:gridCol w:w="1283"/>
        <w:gridCol w:w="1377"/>
        <w:gridCol w:w="1152"/>
        <w:gridCol w:w="1340"/>
        <w:gridCol w:w="1194"/>
        <w:gridCol w:w="1633"/>
        <w:gridCol w:w="1926"/>
      </w:tblGrid>
      <w:tr w:rsidR="0001478D" w:rsidRPr="00CE3079" w14:paraId="1365807A" w14:textId="77777777" w:rsidTr="00BA1502">
        <w:trPr>
          <w:cnfStyle w:val="100000000000" w:firstRow="1" w:lastRow="0" w:firstColumn="0" w:lastColumn="0" w:oddVBand="0" w:evenVBand="0" w:oddHBand="0" w:evenHBand="0"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1283" w:type="dxa"/>
            <w:tcBorders>
              <w:top w:val="single" w:sz="8" w:space="0" w:color="auto"/>
              <w:bottom w:val="single" w:sz="8" w:space="0" w:color="auto"/>
              <w:right w:val="single" w:sz="8" w:space="0" w:color="auto"/>
            </w:tcBorders>
            <w:shd w:val="clear" w:color="auto" w:fill="auto"/>
          </w:tcPr>
          <w:p w14:paraId="058437BE" w14:textId="79E5C769" w:rsidR="00DE3FE0" w:rsidRPr="00CE3079" w:rsidRDefault="00FC3ACB" w:rsidP="004D2267">
            <w:pPr>
              <w:pStyle w:val="BodyText"/>
              <w:spacing w:before="40" w:after="0" w:line="240" w:lineRule="exact"/>
              <w:jc w:val="center"/>
              <w:rPr>
                <w:b w:val="0"/>
                <w:bCs w:val="0"/>
                <w:sz w:val="20"/>
                <w:szCs w:val="20"/>
              </w:rPr>
            </w:pPr>
            <w:r w:rsidRPr="00CE3079">
              <w:rPr>
                <w:sz w:val="20"/>
                <w:szCs w:val="20"/>
              </w:rPr>
              <w:t>Groups</w:t>
            </w:r>
          </w:p>
        </w:tc>
        <w:tc>
          <w:tcPr>
            <w:tcW w:w="1377" w:type="dxa"/>
            <w:tcBorders>
              <w:top w:val="single" w:sz="8" w:space="0" w:color="auto"/>
              <w:left w:val="single" w:sz="8" w:space="0" w:color="auto"/>
              <w:bottom w:val="single" w:sz="8" w:space="0" w:color="auto"/>
            </w:tcBorders>
            <w:shd w:val="clear" w:color="auto" w:fill="auto"/>
          </w:tcPr>
          <w:p w14:paraId="3C5B3570" w14:textId="77777777" w:rsidR="00DE3FE0" w:rsidRPr="00CE3079" w:rsidRDefault="00DE3FE0" w:rsidP="004D2267">
            <w:pPr>
              <w:pStyle w:val="BodyText"/>
              <w:spacing w:before="40" w:after="0" w:line="240" w:lineRule="exact"/>
              <w:jc w:val="center"/>
              <w:cnfStyle w:val="100000000000" w:firstRow="1" w:lastRow="0" w:firstColumn="0" w:lastColumn="0" w:oddVBand="0" w:evenVBand="0" w:oddHBand="0" w:evenHBand="0" w:firstRowFirstColumn="0" w:firstRowLastColumn="0" w:lastRowFirstColumn="0" w:lastRowLastColumn="0"/>
              <w:rPr>
                <w:sz w:val="20"/>
                <w:szCs w:val="20"/>
              </w:rPr>
            </w:pPr>
            <w:r w:rsidRPr="00CE3079">
              <w:rPr>
                <w:sz w:val="20"/>
                <w:szCs w:val="20"/>
              </w:rPr>
              <w:t xml:space="preserve">So </w:t>
            </w:r>
            <w:proofErr w:type="spellStart"/>
            <w:r w:rsidRPr="00CE3079">
              <w:rPr>
                <w:sz w:val="20"/>
                <w:szCs w:val="20"/>
              </w:rPr>
              <w:t>Coh</w:t>
            </w:r>
            <w:proofErr w:type="spellEnd"/>
          </w:p>
        </w:tc>
        <w:tc>
          <w:tcPr>
            <w:tcW w:w="1152" w:type="dxa"/>
            <w:tcBorders>
              <w:top w:val="single" w:sz="8" w:space="0" w:color="auto"/>
              <w:bottom w:val="single" w:sz="8" w:space="0" w:color="auto"/>
            </w:tcBorders>
            <w:shd w:val="clear" w:color="auto" w:fill="auto"/>
          </w:tcPr>
          <w:p w14:paraId="121DD31F" w14:textId="77777777" w:rsidR="00DE3FE0" w:rsidRPr="00CE3079" w:rsidRDefault="00DE3FE0" w:rsidP="004D2267">
            <w:pPr>
              <w:pStyle w:val="BodyText"/>
              <w:spacing w:before="40" w:after="0" w:line="240" w:lineRule="exact"/>
              <w:jc w:val="center"/>
              <w:cnfStyle w:val="100000000000" w:firstRow="1" w:lastRow="0" w:firstColumn="0" w:lastColumn="0" w:oddVBand="0" w:evenVBand="0" w:oddHBand="0" w:evenHBand="0" w:firstRowFirstColumn="0" w:firstRowLastColumn="0" w:lastRowFirstColumn="0" w:lastRowLastColumn="0"/>
              <w:rPr>
                <w:sz w:val="20"/>
                <w:szCs w:val="20"/>
              </w:rPr>
            </w:pPr>
            <w:r w:rsidRPr="00CE3079">
              <w:rPr>
                <w:sz w:val="20"/>
                <w:szCs w:val="20"/>
              </w:rPr>
              <w:t>SoC</w:t>
            </w:r>
          </w:p>
        </w:tc>
        <w:tc>
          <w:tcPr>
            <w:tcW w:w="1340" w:type="dxa"/>
            <w:tcBorders>
              <w:top w:val="single" w:sz="8" w:space="0" w:color="auto"/>
              <w:bottom w:val="single" w:sz="8" w:space="0" w:color="auto"/>
            </w:tcBorders>
            <w:shd w:val="clear" w:color="auto" w:fill="auto"/>
          </w:tcPr>
          <w:p w14:paraId="1D39000A" w14:textId="77777777" w:rsidR="00DE3FE0" w:rsidRPr="00CE3079" w:rsidRDefault="00DE3FE0" w:rsidP="004D2267">
            <w:pPr>
              <w:pStyle w:val="BodyText"/>
              <w:spacing w:before="40" w:after="0" w:line="240" w:lineRule="exact"/>
              <w:jc w:val="center"/>
              <w:cnfStyle w:val="100000000000" w:firstRow="1" w:lastRow="0" w:firstColumn="0" w:lastColumn="0" w:oddVBand="0" w:evenVBand="0" w:oddHBand="0" w:evenHBand="0" w:firstRowFirstColumn="0" w:firstRowLastColumn="0" w:lastRowFirstColumn="0" w:lastRowLastColumn="0"/>
              <w:rPr>
                <w:sz w:val="20"/>
                <w:szCs w:val="20"/>
              </w:rPr>
            </w:pPr>
            <w:r w:rsidRPr="00CE3079">
              <w:rPr>
                <w:sz w:val="20"/>
                <w:szCs w:val="20"/>
              </w:rPr>
              <w:t>IMI</w:t>
            </w:r>
          </w:p>
        </w:tc>
        <w:tc>
          <w:tcPr>
            <w:tcW w:w="1194" w:type="dxa"/>
            <w:tcBorders>
              <w:top w:val="single" w:sz="8" w:space="0" w:color="auto"/>
              <w:bottom w:val="single" w:sz="8" w:space="0" w:color="auto"/>
            </w:tcBorders>
            <w:shd w:val="clear" w:color="auto" w:fill="auto"/>
          </w:tcPr>
          <w:p w14:paraId="2EC346D1" w14:textId="77777777" w:rsidR="00DE3FE0" w:rsidRPr="00CE3079" w:rsidRDefault="00DE3FE0" w:rsidP="004D2267">
            <w:pPr>
              <w:pStyle w:val="BodyText"/>
              <w:spacing w:before="40" w:after="0" w:line="240" w:lineRule="exact"/>
              <w:jc w:val="center"/>
              <w:cnfStyle w:val="100000000000" w:firstRow="1" w:lastRow="0" w:firstColumn="0" w:lastColumn="0" w:oddVBand="0" w:evenVBand="0" w:oddHBand="0" w:evenHBand="0" w:firstRowFirstColumn="0" w:firstRowLastColumn="0" w:lastRowFirstColumn="0" w:lastRowLastColumn="0"/>
              <w:rPr>
                <w:sz w:val="20"/>
                <w:szCs w:val="20"/>
              </w:rPr>
            </w:pPr>
            <w:r w:rsidRPr="00CE3079">
              <w:rPr>
                <w:sz w:val="20"/>
                <w:szCs w:val="20"/>
              </w:rPr>
              <w:t>CNS</w:t>
            </w:r>
          </w:p>
        </w:tc>
        <w:tc>
          <w:tcPr>
            <w:tcW w:w="1633" w:type="dxa"/>
            <w:tcBorders>
              <w:top w:val="single" w:sz="8" w:space="0" w:color="auto"/>
              <w:bottom w:val="single" w:sz="8" w:space="0" w:color="auto"/>
            </w:tcBorders>
            <w:shd w:val="clear" w:color="auto" w:fill="auto"/>
          </w:tcPr>
          <w:p w14:paraId="148088D6" w14:textId="77777777" w:rsidR="00DE3FE0" w:rsidRPr="00CE3079" w:rsidRDefault="00DE3FE0" w:rsidP="004D2267">
            <w:pPr>
              <w:pStyle w:val="BodyText"/>
              <w:spacing w:before="40" w:after="0" w:line="240" w:lineRule="exact"/>
              <w:jc w:val="center"/>
              <w:cnfStyle w:val="100000000000" w:firstRow="1" w:lastRow="0" w:firstColumn="0" w:lastColumn="0" w:oddVBand="0" w:evenVBand="0" w:oddHBand="0" w:evenHBand="0" w:firstRowFirstColumn="0" w:firstRowLastColumn="0" w:lastRowFirstColumn="0" w:lastRowLastColumn="0"/>
              <w:rPr>
                <w:sz w:val="20"/>
                <w:szCs w:val="20"/>
              </w:rPr>
            </w:pPr>
            <w:r w:rsidRPr="00CE3079">
              <w:rPr>
                <w:sz w:val="20"/>
                <w:szCs w:val="20"/>
              </w:rPr>
              <w:t>Self-Est</w:t>
            </w:r>
          </w:p>
        </w:tc>
        <w:tc>
          <w:tcPr>
            <w:tcW w:w="1926" w:type="dxa"/>
            <w:tcBorders>
              <w:top w:val="single" w:sz="8" w:space="0" w:color="auto"/>
              <w:bottom w:val="single" w:sz="8" w:space="0" w:color="auto"/>
            </w:tcBorders>
            <w:shd w:val="clear" w:color="auto" w:fill="auto"/>
          </w:tcPr>
          <w:p w14:paraId="220E231B" w14:textId="77777777" w:rsidR="00DE3FE0" w:rsidRPr="00CE3079" w:rsidRDefault="00DE3FE0" w:rsidP="004D2267">
            <w:pPr>
              <w:pStyle w:val="BodyText"/>
              <w:spacing w:before="40" w:after="0" w:line="240" w:lineRule="exact"/>
              <w:jc w:val="center"/>
              <w:cnfStyle w:val="100000000000" w:firstRow="1" w:lastRow="0" w:firstColumn="0" w:lastColumn="0" w:oddVBand="0" w:evenVBand="0" w:oddHBand="0" w:evenHBand="0" w:firstRowFirstColumn="0" w:firstRowLastColumn="0" w:lastRowFirstColumn="0" w:lastRowLastColumn="0"/>
              <w:rPr>
                <w:sz w:val="20"/>
                <w:szCs w:val="20"/>
              </w:rPr>
            </w:pPr>
            <w:r w:rsidRPr="00CE3079">
              <w:rPr>
                <w:sz w:val="20"/>
                <w:szCs w:val="20"/>
              </w:rPr>
              <w:t>Self-Eff</w:t>
            </w:r>
          </w:p>
        </w:tc>
      </w:tr>
      <w:tr w:rsidR="00354398" w:rsidRPr="00CE3079" w14:paraId="2462D4D7" w14:textId="77777777" w:rsidTr="00BA1502">
        <w:trPr>
          <w:cnfStyle w:val="000000100000" w:firstRow="0" w:lastRow="0" w:firstColumn="0" w:lastColumn="0" w:oddVBand="0" w:evenVBand="0" w:oddHBand="1" w:evenHBand="0" w:firstRowFirstColumn="0" w:firstRowLastColumn="0" w:lastRowFirstColumn="0" w:lastRowLastColumn="0"/>
          <w:trHeight w:val="249"/>
        </w:trPr>
        <w:tc>
          <w:tcPr>
            <w:cnfStyle w:val="001000000000" w:firstRow="0" w:lastRow="0" w:firstColumn="1" w:lastColumn="0" w:oddVBand="0" w:evenVBand="0" w:oddHBand="0" w:evenHBand="0" w:firstRowFirstColumn="0" w:firstRowLastColumn="0" w:lastRowFirstColumn="0" w:lastRowLastColumn="0"/>
            <w:tcW w:w="1283" w:type="dxa"/>
            <w:tcBorders>
              <w:top w:val="single" w:sz="8" w:space="0" w:color="auto"/>
              <w:right w:val="single" w:sz="8" w:space="0" w:color="auto"/>
            </w:tcBorders>
            <w:shd w:val="clear" w:color="auto" w:fill="auto"/>
          </w:tcPr>
          <w:p w14:paraId="37FE8E9B" w14:textId="77777777" w:rsidR="00DE3FE0" w:rsidRPr="00CE3079" w:rsidRDefault="00DE3FE0" w:rsidP="004D2267">
            <w:pPr>
              <w:pStyle w:val="BodyText"/>
              <w:spacing w:before="40" w:after="0" w:line="240" w:lineRule="exact"/>
              <w:jc w:val="center"/>
              <w:rPr>
                <w:sz w:val="20"/>
                <w:szCs w:val="20"/>
              </w:rPr>
            </w:pPr>
            <w:r w:rsidRPr="00CE3079">
              <w:rPr>
                <w:sz w:val="20"/>
                <w:szCs w:val="20"/>
              </w:rPr>
              <w:t>1</w:t>
            </w:r>
          </w:p>
        </w:tc>
        <w:tc>
          <w:tcPr>
            <w:tcW w:w="1377" w:type="dxa"/>
            <w:tcBorders>
              <w:top w:val="single" w:sz="8" w:space="0" w:color="auto"/>
              <w:left w:val="single" w:sz="8" w:space="0" w:color="auto"/>
            </w:tcBorders>
            <w:shd w:val="clear" w:color="auto" w:fill="auto"/>
          </w:tcPr>
          <w:p w14:paraId="3BB19252" w14:textId="77777777" w:rsidR="00DE3FE0" w:rsidRPr="00CE3079" w:rsidRDefault="00DE3FE0" w:rsidP="004D2267">
            <w:pPr>
              <w:pStyle w:val="BodyText"/>
              <w:spacing w:before="40" w:after="0" w:line="240" w:lineRule="exact"/>
              <w:jc w:val="center"/>
              <w:cnfStyle w:val="000000100000" w:firstRow="0" w:lastRow="0" w:firstColumn="0" w:lastColumn="0" w:oddVBand="0" w:evenVBand="0" w:oddHBand="1" w:evenHBand="0" w:firstRowFirstColumn="0" w:firstRowLastColumn="0" w:lastRowFirstColumn="0" w:lastRowLastColumn="0"/>
              <w:rPr>
                <w:sz w:val="20"/>
                <w:szCs w:val="20"/>
              </w:rPr>
            </w:pPr>
            <w:r w:rsidRPr="00CE3079">
              <w:rPr>
                <w:sz w:val="20"/>
                <w:szCs w:val="20"/>
              </w:rPr>
              <w:t>6.0 (0.89)</w:t>
            </w:r>
          </w:p>
        </w:tc>
        <w:tc>
          <w:tcPr>
            <w:tcW w:w="1152" w:type="dxa"/>
            <w:tcBorders>
              <w:top w:val="single" w:sz="8" w:space="0" w:color="auto"/>
            </w:tcBorders>
            <w:shd w:val="clear" w:color="auto" w:fill="auto"/>
          </w:tcPr>
          <w:p w14:paraId="26472E9B" w14:textId="77777777" w:rsidR="00DE3FE0" w:rsidRPr="00CE3079" w:rsidRDefault="00DE3FE0" w:rsidP="004D2267">
            <w:pPr>
              <w:pStyle w:val="BodyText"/>
              <w:spacing w:before="40" w:after="0" w:line="240" w:lineRule="exact"/>
              <w:jc w:val="center"/>
              <w:cnfStyle w:val="000000100000" w:firstRow="0" w:lastRow="0" w:firstColumn="0" w:lastColumn="0" w:oddVBand="0" w:evenVBand="0" w:oddHBand="1" w:evenHBand="0" w:firstRowFirstColumn="0" w:firstRowLastColumn="0" w:lastRowFirstColumn="0" w:lastRowLastColumn="0"/>
              <w:rPr>
                <w:sz w:val="20"/>
                <w:szCs w:val="20"/>
              </w:rPr>
            </w:pPr>
            <w:r w:rsidRPr="00CE3079">
              <w:rPr>
                <w:sz w:val="20"/>
                <w:szCs w:val="20"/>
              </w:rPr>
              <w:t>4.88 (1.06)</w:t>
            </w:r>
          </w:p>
        </w:tc>
        <w:tc>
          <w:tcPr>
            <w:tcW w:w="1340" w:type="dxa"/>
            <w:tcBorders>
              <w:top w:val="single" w:sz="8" w:space="0" w:color="auto"/>
            </w:tcBorders>
            <w:shd w:val="clear" w:color="auto" w:fill="auto"/>
          </w:tcPr>
          <w:p w14:paraId="13D3A97B" w14:textId="0DAD914F" w:rsidR="00DE3FE0" w:rsidRPr="00CE3079" w:rsidRDefault="00DE3FE0" w:rsidP="004D2267">
            <w:pPr>
              <w:pStyle w:val="BodyText"/>
              <w:spacing w:before="40" w:after="0" w:line="240" w:lineRule="exact"/>
              <w:jc w:val="center"/>
              <w:cnfStyle w:val="000000100000" w:firstRow="0" w:lastRow="0" w:firstColumn="0" w:lastColumn="0" w:oddVBand="0" w:evenVBand="0" w:oddHBand="1" w:evenHBand="0" w:firstRowFirstColumn="0" w:firstRowLastColumn="0" w:lastRowFirstColumn="0" w:lastRowLastColumn="0"/>
              <w:rPr>
                <w:sz w:val="20"/>
                <w:szCs w:val="20"/>
              </w:rPr>
            </w:pPr>
            <w:r w:rsidRPr="00CE3079">
              <w:rPr>
                <w:sz w:val="20"/>
                <w:szCs w:val="20"/>
              </w:rPr>
              <w:t>5.75 (0.79)</w:t>
            </w:r>
          </w:p>
        </w:tc>
        <w:tc>
          <w:tcPr>
            <w:tcW w:w="1194" w:type="dxa"/>
            <w:tcBorders>
              <w:top w:val="single" w:sz="8" w:space="0" w:color="auto"/>
            </w:tcBorders>
            <w:shd w:val="clear" w:color="auto" w:fill="auto"/>
          </w:tcPr>
          <w:p w14:paraId="3A199DDD" w14:textId="56AC29B0" w:rsidR="00DE3FE0" w:rsidRPr="00CE3079" w:rsidRDefault="00DE3FE0" w:rsidP="004D2267">
            <w:pPr>
              <w:pStyle w:val="BodyText"/>
              <w:spacing w:before="40" w:after="0" w:line="240" w:lineRule="exact"/>
              <w:jc w:val="center"/>
              <w:cnfStyle w:val="000000100000" w:firstRow="0" w:lastRow="0" w:firstColumn="0" w:lastColumn="0" w:oddVBand="0" w:evenVBand="0" w:oddHBand="1" w:evenHBand="0" w:firstRowFirstColumn="0" w:firstRowLastColumn="0" w:lastRowFirstColumn="0" w:lastRowLastColumn="0"/>
              <w:rPr>
                <w:sz w:val="20"/>
                <w:szCs w:val="20"/>
              </w:rPr>
            </w:pPr>
            <w:r w:rsidRPr="00CE3079">
              <w:rPr>
                <w:sz w:val="20"/>
                <w:szCs w:val="20"/>
              </w:rPr>
              <w:t>5.7 (0.9</w:t>
            </w:r>
            <w:r w:rsidR="00A84A89" w:rsidRPr="00CE3079">
              <w:rPr>
                <w:sz w:val="20"/>
                <w:szCs w:val="20"/>
              </w:rPr>
              <w:t>2</w:t>
            </w:r>
            <w:r w:rsidRPr="00CE3079">
              <w:rPr>
                <w:sz w:val="20"/>
                <w:szCs w:val="20"/>
              </w:rPr>
              <w:t>)</w:t>
            </w:r>
          </w:p>
        </w:tc>
        <w:tc>
          <w:tcPr>
            <w:tcW w:w="1633" w:type="dxa"/>
            <w:tcBorders>
              <w:top w:val="single" w:sz="8" w:space="0" w:color="auto"/>
            </w:tcBorders>
            <w:shd w:val="clear" w:color="auto" w:fill="auto"/>
          </w:tcPr>
          <w:p w14:paraId="03C9FA62" w14:textId="77777777" w:rsidR="00DE3FE0" w:rsidRPr="00CE3079" w:rsidRDefault="00DE3FE0" w:rsidP="004D2267">
            <w:pPr>
              <w:pStyle w:val="BodyText"/>
              <w:spacing w:before="40" w:after="0" w:line="240" w:lineRule="exact"/>
              <w:jc w:val="center"/>
              <w:cnfStyle w:val="000000100000" w:firstRow="0" w:lastRow="0" w:firstColumn="0" w:lastColumn="0" w:oddVBand="0" w:evenVBand="0" w:oddHBand="1" w:evenHBand="0" w:firstRowFirstColumn="0" w:firstRowLastColumn="0" w:lastRowFirstColumn="0" w:lastRowLastColumn="0"/>
              <w:rPr>
                <w:sz w:val="20"/>
                <w:szCs w:val="20"/>
              </w:rPr>
            </w:pPr>
            <w:r w:rsidRPr="00CE3079">
              <w:rPr>
                <w:sz w:val="20"/>
                <w:szCs w:val="20"/>
              </w:rPr>
              <w:t>5 .00 (1.11)</w:t>
            </w:r>
          </w:p>
        </w:tc>
        <w:tc>
          <w:tcPr>
            <w:tcW w:w="1926" w:type="dxa"/>
            <w:tcBorders>
              <w:top w:val="single" w:sz="8" w:space="0" w:color="auto"/>
            </w:tcBorders>
            <w:shd w:val="clear" w:color="auto" w:fill="auto"/>
          </w:tcPr>
          <w:p w14:paraId="769745EF" w14:textId="25C8224D" w:rsidR="00DE3FE0" w:rsidRPr="00CE3079" w:rsidRDefault="00DE3FE0" w:rsidP="004D2267">
            <w:pPr>
              <w:pStyle w:val="BodyText"/>
              <w:spacing w:before="40" w:after="0" w:line="240" w:lineRule="exact"/>
              <w:jc w:val="center"/>
              <w:cnfStyle w:val="000000100000" w:firstRow="0" w:lastRow="0" w:firstColumn="0" w:lastColumn="0" w:oddVBand="0" w:evenVBand="0" w:oddHBand="1" w:evenHBand="0" w:firstRowFirstColumn="0" w:firstRowLastColumn="0" w:lastRowFirstColumn="0" w:lastRowLastColumn="0"/>
              <w:rPr>
                <w:sz w:val="20"/>
                <w:szCs w:val="20"/>
              </w:rPr>
            </w:pPr>
            <w:r w:rsidRPr="00CE3079">
              <w:rPr>
                <w:sz w:val="20"/>
                <w:szCs w:val="20"/>
              </w:rPr>
              <w:t>5.5 (0.84)</w:t>
            </w:r>
          </w:p>
        </w:tc>
      </w:tr>
      <w:tr w:rsidR="00354398" w:rsidRPr="00CE3079" w14:paraId="36A47309" w14:textId="77777777" w:rsidTr="00BA1502">
        <w:trPr>
          <w:trHeight w:val="249"/>
        </w:trPr>
        <w:tc>
          <w:tcPr>
            <w:cnfStyle w:val="001000000000" w:firstRow="0" w:lastRow="0" w:firstColumn="1" w:lastColumn="0" w:oddVBand="0" w:evenVBand="0" w:oddHBand="0" w:evenHBand="0" w:firstRowFirstColumn="0" w:firstRowLastColumn="0" w:lastRowFirstColumn="0" w:lastRowLastColumn="0"/>
            <w:tcW w:w="1283" w:type="dxa"/>
            <w:tcBorders>
              <w:right w:val="single" w:sz="8" w:space="0" w:color="auto"/>
            </w:tcBorders>
            <w:shd w:val="clear" w:color="auto" w:fill="auto"/>
          </w:tcPr>
          <w:p w14:paraId="7E8C0F0C" w14:textId="77777777" w:rsidR="00DE3FE0" w:rsidRPr="00CE3079" w:rsidRDefault="00DE3FE0" w:rsidP="004D2267">
            <w:pPr>
              <w:pStyle w:val="BodyText"/>
              <w:spacing w:before="40" w:after="0" w:line="240" w:lineRule="exact"/>
              <w:jc w:val="center"/>
              <w:rPr>
                <w:sz w:val="20"/>
                <w:szCs w:val="20"/>
              </w:rPr>
            </w:pPr>
            <w:r w:rsidRPr="00CE3079">
              <w:rPr>
                <w:sz w:val="20"/>
                <w:szCs w:val="20"/>
              </w:rPr>
              <w:lastRenderedPageBreak/>
              <w:t>2</w:t>
            </w:r>
          </w:p>
        </w:tc>
        <w:tc>
          <w:tcPr>
            <w:tcW w:w="1377" w:type="dxa"/>
            <w:tcBorders>
              <w:left w:val="single" w:sz="8" w:space="0" w:color="auto"/>
            </w:tcBorders>
            <w:shd w:val="clear" w:color="auto" w:fill="auto"/>
          </w:tcPr>
          <w:p w14:paraId="5E2A427B" w14:textId="77777777" w:rsidR="00DE3FE0" w:rsidRPr="00CE3079" w:rsidRDefault="00DE3FE0" w:rsidP="004D2267">
            <w:pPr>
              <w:pStyle w:val="BodyText"/>
              <w:spacing w:before="40" w:after="0" w:line="240" w:lineRule="exact"/>
              <w:jc w:val="center"/>
              <w:cnfStyle w:val="000000000000" w:firstRow="0" w:lastRow="0" w:firstColumn="0" w:lastColumn="0" w:oddVBand="0" w:evenVBand="0" w:oddHBand="0" w:evenHBand="0" w:firstRowFirstColumn="0" w:firstRowLastColumn="0" w:lastRowFirstColumn="0" w:lastRowLastColumn="0"/>
              <w:rPr>
                <w:sz w:val="20"/>
                <w:szCs w:val="20"/>
              </w:rPr>
            </w:pPr>
            <w:r w:rsidRPr="00CE3079">
              <w:rPr>
                <w:sz w:val="20"/>
                <w:szCs w:val="20"/>
              </w:rPr>
              <w:t>6.2 (0.77)</w:t>
            </w:r>
          </w:p>
        </w:tc>
        <w:tc>
          <w:tcPr>
            <w:tcW w:w="1152" w:type="dxa"/>
            <w:shd w:val="clear" w:color="auto" w:fill="auto"/>
          </w:tcPr>
          <w:p w14:paraId="16456418" w14:textId="77777777" w:rsidR="00DE3FE0" w:rsidRPr="00CE3079" w:rsidRDefault="00DE3FE0" w:rsidP="004D2267">
            <w:pPr>
              <w:pStyle w:val="BodyText"/>
              <w:spacing w:before="40" w:after="0" w:line="240" w:lineRule="exact"/>
              <w:jc w:val="center"/>
              <w:cnfStyle w:val="000000000000" w:firstRow="0" w:lastRow="0" w:firstColumn="0" w:lastColumn="0" w:oddVBand="0" w:evenVBand="0" w:oddHBand="0" w:evenHBand="0" w:firstRowFirstColumn="0" w:firstRowLastColumn="0" w:lastRowFirstColumn="0" w:lastRowLastColumn="0"/>
              <w:rPr>
                <w:sz w:val="20"/>
                <w:szCs w:val="20"/>
              </w:rPr>
            </w:pPr>
            <w:r w:rsidRPr="00CE3079">
              <w:rPr>
                <w:sz w:val="20"/>
                <w:szCs w:val="20"/>
              </w:rPr>
              <w:t>5.69 (0.96)</w:t>
            </w:r>
          </w:p>
        </w:tc>
        <w:tc>
          <w:tcPr>
            <w:tcW w:w="1340" w:type="dxa"/>
            <w:shd w:val="clear" w:color="auto" w:fill="auto"/>
          </w:tcPr>
          <w:p w14:paraId="7F1DA669" w14:textId="09D8A3E4" w:rsidR="00DE3FE0" w:rsidRPr="00CE3079" w:rsidRDefault="00DE3FE0" w:rsidP="004D2267">
            <w:pPr>
              <w:pStyle w:val="BodyText"/>
              <w:spacing w:before="40" w:after="0" w:line="240" w:lineRule="exact"/>
              <w:jc w:val="center"/>
              <w:cnfStyle w:val="000000000000" w:firstRow="0" w:lastRow="0" w:firstColumn="0" w:lastColumn="0" w:oddVBand="0" w:evenVBand="0" w:oddHBand="0" w:evenHBand="0" w:firstRowFirstColumn="0" w:firstRowLastColumn="0" w:lastRowFirstColumn="0" w:lastRowLastColumn="0"/>
              <w:rPr>
                <w:sz w:val="20"/>
                <w:szCs w:val="20"/>
              </w:rPr>
            </w:pPr>
            <w:r w:rsidRPr="00CE3079">
              <w:rPr>
                <w:sz w:val="20"/>
                <w:szCs w:val="20"/>
              </w:rPr>
              <w:t>5.88 (0.57)</w:t>
            </w:r>
          </w:p>
        </w:tc>
        <w:tc>
          <w:tcPr>
            <w:tcW w:w="1194" w:type="dxa"/>
            <w:shd w:val="clear" w:color="auto" w:fill="auto"/>
          </w:tcPr>
          <w:p w14:paraId="2F86051A" w14:textId="571412FB" w:rsidR="00DE3FE0" w:rsidRPr="00CE3079" w:rsidRDefault="00DE3FE0" w:rsidP="004D2267">
            <w:pPr>
              <w:pStyle w:val="BodyText"/>
              <w:spacing w:before="40" w:after="0" w:line="240" w:lineRule="exact"/>
              <w:jc w:val="center"/>
              <w:cnfStyle w:val="000000000000" w:firstRow="0" w:lastRow="0" w:firstColumn="0" w:lastColumn="0" w:oddVBand="0" w:evenVBand="0" w:oddHBand="0" w:evenHBand="0" w:firstRowFirstColumn="0" w:firstRowLastColumn="0" w:lastRowFirstColumn="0" w:lastRowLastColumn="0"/>
              <w:rPr>
                <w:sz w:val="20"/>
                <w:szCs w:val="20"/>
              </w:rPr>
            </w:pPr>
            <w:r w:rsidRPr="00CE3079">
              <w:rPr>
                <w:sz w:val="20"/>
                <w:szCs w:val="20"/>
              </w:rPr>
              <w:t>5.5 (0.99)</w:t>
            </w:r>
          </w:p>
        </w:tc>
        <w:tc>
          <w:tcPr>
            <w:tcW w:w="1633" w:type="dxa"/>
            <w:shd w:val="clear" w:color="auto" w:fill="auto"/>
          </w:tcPr>
          <w:p w14:paraId="437E9322" w14:textId="38290705" w:rsidR="00DE3FE0" w:rsidRPr="00CE3079" w:rsidRDefault="00DE3FE0" w:rsidP="004D2267">
            <w:pPr>
              <w:pStyle w:val="BodyText"/>
              <w:spacing w:before="40" w:after="0" w:line="240" w:lineRule="exact"/>
              <w:jc w:val="center"/>
              <w:cnfStyle w:val="000000000000" w:firstRow="0" w:lastRow="0" w:firstColumn="0" w:lastColumn="0" w:oddVBand="0" w:evenVBand="0" w:oddHBand="0" w:evenHBand="0" w:firstRowFirstColumn="0" w:firstRowLastColumn="0" w:lastRowFirstColumn="0" w:lastRowLastColumn="0"/>
              <w:rPr>
                <w:sz w:val="20"/>
                <w:szCs w:val="20"/>
              </w:rPr>
            </w:pPr>
            <w:r w:rsidRPr="00CE3079">
              <w:rPr>
                <w:sz w:val="20"/>
                <w:szCs w:val="20"/>
              </w:rPr>
              <w:t>5.25 (0.81)</w:t>
            </w:r>
          </w:p>
        </w:tc>
        <w:tc>
          <w:tcPr>
            <w:tcW w:w="1926" w:type="dxa"/>
            <w:shd w:val="clear" w:color="auto" w:fill="auto"/>
          </w:tcPr>
          <w:p w14:paraId="69DF4D46" w14:textId="18FF0A82" w:rsidR="00DE3FE0" w:rsidRPr="00CE3079" w:rsidRDefault="00DE3FE0" w:rsidP="004D2267">
            <w:pPr>
              <w:pStyle w:val="BodyText"/>
              <w:spacing w:before="40" w:after="0" w:line="240" w:lineRule="exact"/>
              <w:jc w:val="center"/>
              <w:cnfStyle w:val="000000000000" w:firstRow="0" w:lastRow="0" w:firstColumn="0" w:lastColumn="0" w:oddVBand="0" w:evenVBand="0" w:oddHBand="0" w:evenHBand="0" w:firstRowFirstColumn="0" w:firstRowLastColumn="0" w:lastRowFirstColumn="0" w:lastRowLastColumn="0"/>
              <w:rPr>
                <w:sz w:val="20"/>
                <w:szCs w:val="20"/>
              </w:rPr>
            </w:pPr>
            <w:r w:rsidRPr="00CE3079">
              <w:rPr>
                <w:sz w:val="20"/>
                <w:szCs w:val="20"/>
              </w:rPr>
              <w:t>5.38 (0.82)</w:t>
            </w:r>
          </w:p>
        </w:tc>
      </w:tr>
      <w:tr w:rsidR="00354398" w:rsidRPr="00CE3079" w14:paraId="3708ADAA" w14:textId="77777777" w:rsidTr="00BA1502">
        <w:trPr>
          <w:cnfStyle w:val="000000100000" w:firstRow="0" w:lastRow="0" w:firstColumn="0" w:lastColumn="0" w:oddVBand="0" w:evenVBand="0" w:oddHBand="1" w:evenHBand="0" w:firstRowFirstColumn="0" w:firstRowLastColumn="0" w:lastRowFirstColumn="0" w:lastRowLastColumn="0"/>
          <w:trHeight w:val="249"/>
        </w:trPr>
        <w:tc>
          <w:tcPr>
            <w:cnfStyle w:val="001000000000" w:firstRow="0" w:lastRow="0" w:firstColumn="1" w:lastColumn="0" w:oddVBand="0" w:evenVBand="0" w:oddHBand="0" w:evenHBand="0" w:firstRowFirstColumn="0" w:firstRowLastColumn="0" w:lastRowFirstColumn="0" w:lastRowLastColumn="0"/>
            <w:tcW w:w="1283" w:type="dxa"/>
            <w:tcBorders>
              <w:right w:val="single" w:sz="8" w:space="0" w:color="auto"/>
            </w:tcBorders>
            <w:shd w:val="clear" w:color="auto" w:fill="auto"/>
          </w:tcPr>
          <w:p w14:paraId="5DDDFCBB" w14:textId="77777777" w:rsidR="00DE3FE0" w:rsidRPr="00CE3079" w:rsidRDefault="00DE3FE0" w:rsidP="004D2267">
            <w:pPr>
              <w:pStyle w:val="BodyText"/>
              <w:spacing w:before="40" w:after="0" w:line="240" w:lineRule="exact"/>
              <w:jc w:val="center"/>
              <w:rPr>
                <w:sz w:val="20"/>
                <w:szCs w:val="20"/>
              </w:rPr>
            </w:pPr>
            <w:r w:rsidRPr="00CE3079">
              <w:rPr>
                <w:sz w:val="20"/>
                <w:szCs w:val="20"/>
              </w:rPr>
              <w:t>3</w:t>
            </w:r>
          </w:p>
        </w:tc>
        <w:tc>
          <w:tcPr>
            <w:tcW w:w="1377" w:type="dxa"/>
            <w:tcBorders>
              <w:left w:val="single" w:sz="8" w:space="0" w:color="auto"/>
            </w:tcBorders>
            <w:shd w:val="clear" w:color="auto" w:fill="auto"/>
          </w:tcPr>
          <w:p w14:paraId="28357152" w14:textId="77777777" w:rsidR="00DE3FE0" w:rsidRPr="00CE3079" w:rsidRDefault="00DE3FE0" w:rsidP="004D2267">
            <w:pPr>
              <w:pStyle w:val="BodyText"/>
              <w:spacing w:before="40" w:after="0" w:line="240" w:lineRule="exact"/>
              <w:jc w:val="center"/>
              <w:cnfStyle w:val="000000100000" w:firstRow="0" w:lastRow="0" w:firstColumn="0" w:lastColumn="0" w:oddVBand="0" w:evenVBand="0" w:oddHBand="1" w:evenHBand="0" w:firstRowFirstColumn="0" w:firstRowLastColumn="0" w:lastRowFirstColumn="0" w:lastRowLastColumn="0"/>
              <w:rPr>
                <w:sz w:val="20"/>
                <w:szCs w:val="20"/>
              </w:rPr>
            </w:pPr>
            <w:r w:rsidRPr="00CE3079">
              <w:rPr>
                <w:sz w:val="20"/>
                <w:szCs w:val="20"/>
              </w:rPr>
              <w:t>5.5 (0.71)</w:t>
            </w:r>
          </w:p>
        </w:tc>
        <w:tc>
          <w:tcPr>
            <w:tcW w:w="1152" w:type="dxa"/>
            <w:shd w:val="clear" w:color="auto" w:fill="auto"/>
          </w:tcPr>
          <w:p w14:paraId="25491309" w14:textId="77777777" w:rsidR="00DE3FE0" w:rsidRPr="00CE3079" w:rsidRDefault="00DE3FE0" w:rsidP="004D2267">
            <w:pPr>
              <w:pStyle w:val="BodyText"/>
              <w:spacing w:before="40" w:after="0" w:line="240" w:lineRule="exact"/>
              <w:jc w:val="center"/>
              <w:cnfStyle w:val="000000100000" w:firstRow="0" w:lastRow="0" w:firstColumn="0" w:lastColumn="0" w:oddVBand="0" w:evenVBand="0" w:oddHBand="1" w:evenHBand="0" w:firstRowFirstColumn="0" w:firstRowLastColumn="0" w:lastRowFirstColumn="0" w:lastRowLastColumn="0"/>
              <w:rPr>
                <w:sz w:val="20"/>
                <w:szCs w:val="20"/>
              </w:rPr>
            </w:pPr>
            <w:r w:rsidRPr="00CE3079">
              <w:rPr>
                <w:sz w:val="20"/>
                <w:szCs w:val="20"/>
              </w:rPr>
              <w:t>5.44 (0.62)</w:t>
            </w:r>
          </w:p>
        </w:tc>
        <w:tc>
          <w:tcPr>
            <w:tcW w:w="1340" w:type="dxa"/>
            <w:shd w:val="clear" w:color="auto" w:fill="auto"/>
          </w:tcPr>
          <w:p w14:paraId="7F6BF53E" w14:textId="0B42DFD7" w:rsidR="00DE3FE0" w:rsidRPr="00CE3079" w:rsidRDefault="00DE3FE0" w:rsidP="004D2267">
            <w:pPr>
              <w:pStyle w:val="BodyText"/>
              <w:spacing w:before="40" w:after="0" w:line="240" w:lineRule="exact"/>
              <w:jc w:val="center"/>
              <w:cnfStyle w:val="000000100000" w:firstRow="0" w:lastRow="0" w:firstColumn="0" w:lastColumn="0" w:oddVBand="0" w:evenVBand="0" w:oddHBand="1" w:evenHBand="0" w:firstRowFirstColumn="0" w:firstRowLastColumn="0" w:lastRowFirstColumn="0" w:lastRowLastColumn="0"/>
              <w:rPr>
                <w:sz w:val="20"/>
                <w:szCs w:val="20"/>
              </w:rPr>
            </w:pPr>
            <w:r w:rsidRPr="00CE3079">
              <w:rPr>
                <w:sz w:val="20"/>
                <w:szCs w:val="20"/>
              </w:rPr>
              <w:t>5.38 (0.35)</w:t>
            </w:r>
          </w:p>
        </w:tc>
        <w:tc>
          <w:tcPr>
            <w:tcW w:w="1194" w:type="dxa"/>
            <w:shd w:val="clear" w:color="auto" w:fill="auto"/>
          </w:tcPr>
          <w:p w14:paraId="6BAC3578" w14:textId="1F9200F1" w:rsidR="00DE3FE0" w:rsidRPr="00CE3079" w:rsidRDefault="00DE3FE0" w:rsidP="004D2267">
            <w:pPr>
              <w:pStyle w:val="BodyText"/>
              <w:spacing w:before="40" w:after="0" w:line="240" w:lineRule="exact"/>
              <w:jc w:val="center"/>
              <w:cnfStyle w:val="000000100000" w:firstRow="0" w:lastRow="0" w:firstColumn="0" w:lastColumn="0" w:oddVBand="0" w:evenVBand="0" w:oddHBand="1" w:evenHBand="0" w:firstRowFirstColumn="0" w:firstRowLastColumn="0" w:lastRowFirstColumn="0" w:lastRowLastColumn="0"/>
              <w:rPr>
                <w:sz w:val="20"/>
                <w:szCs w:val="20"/>
              </w:rPr>
            </w:pPr>
            <w:r w:rsidRPr="00CE3079">
              <w:rPr>
                <w:sz w:val="20"/>
                <w:szCs w:val="20"/>
              </w:rPr>
              <w:t>5.6 (0.99)</w:t>
            </w:r>
          </w:p>
        </w:tc>
        <w:tc>
          <w:tcPr>
            <w:tcW w:w="1633" w:type="dxa"/>
            <w:shd w:val="clear" w:color="auto" w:fill="auto"/>
          </w:tcPr>
          <w:p w14:paraId="488C36CD" w14:textId="3F3ADC1E" w:rsidR="00DE3FE0" w:rsidRPr="00CE3079" w:rsidRDefault="00DE3FE0" w:rsidP="004D2267">
            <w:pPr>
              <w:pStyle w:val="BodyText"/>
              <w:spacing w:before="40" w:after="0" w:line="240" w:lineRule="exact"/>
              <w:jc w:val="center"/>
              <w:cnfStyle w:val="000000100000" w:firstRow="0" w:lastRow="0" w:firstColumn="0" w:lastColumn="0" w:oddVBand="0" w:evenVBand="0" w:oddHBand="1" w:evenHBand="0" w:firstRowFirstColumn="0" w:firstRowLastColumn="0" w:lastRowFirstColumn="0" w:lastRowLastColumn="0"/>
              <w:rPr>
                <w:sz w:val="20"/>
                <w:szCs w:val="20"/>
              </w:rPr>
            </w:pPr>
            <w:r w:rsidRPr="00CE3079">
              <w:rPr>
                <w:sz w:val="20"/>
                <w:szCs w:val="20"/>
              </w:rPr>
              <w:t>4.38 (0.53)</w:t>
            </w:r>
          </w:p>
        </w:tc>
        <w:tc>
          <w:tcPr>
            <w:tcW w:w="1926" w:type="dxa"/>
            <w:shd w:val="clear" w:color="auto" w:fill="auto"/>
          </w:tcPr>
          <w:p w14:paraId="461F3A34" w14:textId="501B3813" w:rsidR="00DE3FE0" w:rsidRPr="00CE3079" w:rsidRDefault="00DE3FE0" w:rsidP="004D2267">
            <w:pPr>
              <w:pStyle w:val="BodyText"/>
              <w:spacing w:before="40" w:after="0" w:line="240" w:lineRule="exact"/>
              <w:jc w:val="center"/>
              <w:cnfStyle w:val="000000100000" w:firstRow="0" w:lastRow="0" w:firstColumn="0" w:lastColumn="0" w:oddVBand="0" w:evenVBand="0" w:oddHBand="1" w:evenHBand="0" w:firstRowFirstColumn="0" w:firstRowLastColumn="0" w:lastRowFirstColumn="0" w:lastRowLastColumn="0"/>
              <w:rPr>
                <w:sz w:val="20"/>
                <w:szCs w:val="20"/>
              </w:rPr>
            </w:pPr>
            <w:r w:rsidRPr="00CE3079">
              <w:rPr>
                <w:sz w:val="20"/>
                <w:szCs w:val="20"/>
              </w:rPr>
              <w:t>5.44 (0.44)</w:t>
            </w:r>
          </w:p>
        </w:tc>
      </w:tr>
      <w:tr w:rsidR="00354398" w:rsidRPr="00CE3079" w14:paraId="0CCDDA7F" w14:textId="77777777" w:rsidTr="00BA1502">
        <w:trPr>
          <w:trHeight w:val="249"/>
        </w:trPr>
        <w:tc>
          <w:tcPr>
            <w:cnfStyle w:val="001000000000" w:firstRow="0" w:lastRow="0" w:firstColumn="1" w:lastColumn="0" w:oddVBand="0" w:evenVBand="0" w:oddHBand="0" w:evenHBand="0" w:firstRowFirstColumn="0" w:firstRowLastColumn="0" w:lastRowFirstColumn="0" w:lastRowLastColumn="0"/>
            <w:tcW w:w="1283" w:type="dxa"/>
            <w:tcBorders>
              <w:bottom w:val="single" w:sz="8" w:space="0" w:color="auto"/>
              <w:right w:val="single" w:sz="8" w:space="0" w:color="auto"/>
            </w:tcBorders>
            <w:shd w:val="clear" w:color="auto" w:fill="auto"/>
          </w:tcPr>
          <w:p w14:paraId="62FB2541" w14:textId="77777777" w:rsidR="00DE3FE0" w:rsidRPr="00CE3079" w:rsidRDefault="00DE3FE0" w:rsidP="004D2267">
            <w:pPr>
              <w:pStyle w:val="BodyText"/>
              <w:spacing w:before="40" w:after="0" w:line="240" w:lineRule="exact"/>
              <w:jc w:val="center"/>
              <w:rPr>
                <w:sz w:val="20"/>
                <w:szCs w:val="20"/>
              </w:rPr>
            </w:pPr>
            <w:r w:rsidRPr="00CE3079">
              <w:rPr>
                <w:sz w:val="20"/>
                <w:szCs w:val="20"/>
              </w:rPr>
              <w:t>4</w:t>
            </w:r>
          </w:p>
        </w:tc>
        <w:tc>
          <w:tcPr>
            <w:tcW w:w="1377" w:type="dxa"/>
            <w:tcBorders>
              <w:left w:val="single" w:sz="8" w:space="0" w:color="auto"/>
              <w:bottom w:val="single" w:sz="8" w:space="0" w:color="auto"/>
            </w:tcBorders>
            <w:shd w:val="clear" w:color="auto" w:fill="auto"/>
          </w:tcPr>
          <w:p w14:paraId="57D107ED" w14:textId="77777777" w:rsidR="00DE3FE0" w:rsidRPr="00CE3079" w:rsidRDefault="00DE3FE0" w:rsidP="004D2267">
            <w:pPr>
              <w:pStyle w:val="BodyText"/>
              <w:spacing w:before="40" w:after="0" w:line="240" w:lineRule="exact"/>
              <w:jc w:val="center"/>
              <w:cnfStyle w:val="000000000000" w:firstRow="0" w:lastRow="0" w:firstColumn="0" w:lastColumn="0" w:oddVBand="0" w:evenVBand="0" w:oddHBand="0" w:evenHBand="0" w:firstRowFirstColumn="0" w:firstRowLastColumn="0" w:lastRowFirstColumn="0" w:lastRowLastColumn="0"/>
              <w:rPr>
                <w:sz w:val="20"/>
                <w:szCs w:val="20"/>
              </w:rPr>
            </w:pPr>
            <w:r w:rsidRPr="00CE3079">
              <w:rPr>
                <w:sz w:val="20"/>
                <w:szCs w:val="20"/>
              </w:rPr>
              <w:t>6.0(1.09)</w:t>
            </w:r>
          </w:p>
        </w:tc>
        <w:tc>
          <w:tcPr>
            <w:tcW w:w="1152" w:type="dxa"/>
            <w:tcBorders>
              <w:bottom w:val="single" w:sz="8" w:space="0" w:color="auto"/>
            </w:tcBorders>
            <w:shd w:val="clear" w:color="auto" w:fill="auto"/>
          </w:tcPr>
          <w:p w14:paraId="0929FCB9" w14:textId="77777777" w:rsidR="00DE3FE0" w:rsidRPr="00CE3079" w:rsidRDefault="00DE3FE0" w:rsidP="004D2267">
            <w:pPr>
              <w:pStyle w:val="BodyText"/>
              <w:spacing w:before="40" w:after="0" w:line="240" w:lineRule="exact"/>
              <w:jc w:val="center"/>
              <w:cnfStyle w:val="000000000000" w:firstRow="0" w:lastRow="0" w:firstColumn="0" w:lastColumn="0" w:oddVBand="0" w:evenVBand="0" w:oddHBand="0" w:evenHBand="0" w:firstRowFirstColumn="0" w:firstRowLastColumn="0" w:lastRowFirstColumn="0" w:lastRowLastColumn="0"/>
              <w:rPr>
                <w:sz w:val="20"/>
                <w:szCs w:val="20"/>
              </w:rPr>
            </w:pPr>
            <w:r w:rsidRPr="00CE3079">
              <w:rPr>
                <w:sz w:val="20"/>
                <w:szCs w:val="20"/>
              </w:rPr>
              <w:t>5.25 (1.01)</w:t>
            </w:r>
          </w:p>
        </w:tc>
        <w:tc>
          <w:tcPr>
            <w:tcW w:w="1340" w:type="dxa"/>
            <w:tcBorders>
              <w:bottom w:val="single" w:sz="8" w:space="0" w:color="auto"/>
            </w:tcBorders>
            <w:shd w:val="clear" w:color="auto" w:fill="auto"/>
          </w:tcPr>
          <w:p w14:paraId="2AD0EEB8" w14:textId="0A8426C0" w:rsidR="00DE3FE0" w:rsidRPr="00CE3079" w:rsidRDefault="00DE3FE0" w:rsidP="004D2267">
            <w:pPr>
              <w:pStyle w:val="BodyText"/>
              <w:spacing w:before="40" w:after="0" w:line="240" w:lineRule="exact"/>
              <w:jc w:val="center"/>
              <w:cnfStyle w:val="000000000000" w:firstRow="0" w:lastRow="0" w:firstColumn="0" w:lastColumn="0" w:oddVBand="0" w:evenVBand="0" w:oddHBand="0" w:evenHBand="0" w:firstRowFirstColumn="0" w:firstRowLastColumn="0" w:lastRowFirstColumn="0" w:lastRowLastColumn="0"/>
              <w:rPr>
                <w:sz w:val="20"/>
                <w:szCs w:val="20"/>
              </w:rPr>
            </w:pPr>
            <w:r w:rsidRPr="00CE3079">
              <w:rPr>
                <w:sz w:val="20"/>
                <w:szCs w:val="20"/>
              </w:rPr>
              <w:t>5.50 (0.7</w:t>
            </w:r>
            <w:r w:rsidR="00A84A89" w:rsidRPr="00CE3079">
              <w:rPr>
                <w:sz w:val="20"/>
                <w:szCs w:val="20"/>
              </w:rPr>
              <w:t>9</w:t>
            </w:r>
            <w:r w:rsidRPr="00CE3079">
              <w:rPr>
                <w:sz w:val="20"/>
                <w:szCs w:val="20"/>
              </w:rPr>
              <w:t>)</w:t>
            </w:r>
          </w:p>
        </w:tc>
        <w:tc>
          <w:tcPr>
            <w:tcW w:w="1194" w:type="dxa"/>
            <w:tcBorders>
              <w:bottom w:val="single" w:sz="8" w:space="0" w:color="auto"/>
            </w:tcBorders>
            <w:shd w:val="clear" w:color="auto" w:fill="auto"/>
          </w:tcPr>
          <w:p w14:paraId="2C62D473" w14:textId="0ACF4907" w:rsidR="00DE3FE0" w:rsidRPr="00CE3079" w:rsidRDefault="00DE3FE0" w:rsidP="004D2267">
            <w:pPr>
              <w:pStyle w:val="BodyText"/>
              <w:spacing w:before="40" w:after="0" w:line="240" w:lineRule="exact"/>
              <w:jc w:val="center"/>
              <w:cnfStyle w:val="000000000000" w:firstRow="0" w:lastRow="0" w:firstColumn="0" w:lastColumn="0" w:oddVBand="0" w:evenVBand="0" w:oddHBand="0" w:evenHBand="0" w:firstRowFirstColumn="0" w:firstRowLastColumn="0" w:lastRowFirstColumn="0" w:lastRowLastColumn="0"/>
              <w:rPr>
                <w:sz w:val="20"/>
                <w:szCs w:val="20"/>
              </w:rPr>
            </w:pPr>
            <w:r w:rsidRPr="00CE3079">
              <w:rPr>
                <w:sz w:val="20"/>
                <w:szCs w:val="20"/>
              </w:rPr>
              <w:t>5.4 (0.6</w:t>
            </w:r>
            <w:r w:rsidR="00A84A89" w:rsidRPr="00CE3079">
              <w:rPr>
                <w:sz w:val="20"/>
                <w:szCs w:val="20"/>
              </w:rPr>
              <w:t>1</w:t>
            </w:r>
            <w:r w:rsidRPr="00CE3079">
              <w:rPr>
                <w:sz w:val="20"/>
                <w:szCs w:val="20"/>
              </w:rPr>
              <w:t>)</w:t>
            </w:r>
          </w:p>
        </w:tc>
        <w:tc>
          <w:tcPr>
            <w:tcW w:w="1633" w:type="dxa"/>
            <w:tcBorders>
              <w:bottom w:val="single" w:sz="8" w:space="0" w:color="auto"/>
            </w:tcBorders>
            <w:shd w:val="clear" w:color="auto" w:fill="auto"/>
          </w:tcPr>
          <w:p w14:paraId="667CFDD1" w14:textId="77777777" w:rsidR="00DE3FE0" w:rsidRPr="00CE3079" w:rsidRDefault="00DE3FE0" w:rsidP="004D2267">
            <w:pPr>
              <w:pStyle w:val="BodyText"/>
              <w:spacing w:before="40" w:after="0" w:line="240" w:lineRule="exact"/>
              <w:jc w:val="center"/>
              <w:cnfStyle w:val="000000000000" w:firstRow="0" w:lastRow="0" w:firstColumn="0" w:lastColumn="0" w:oddVBand="0" w:evenVBand="0" w:oddHBand="0" w:evenHBand="0" w:firstRowFirstColumn="0" w:firstRowLastColumn="0" w:lastRowFirstColumn="0" w:lastRowLastColumn="0"/>
              <w:rPr>
                <w:sz w:val="20"/>
                <w:szCs w:val="20"/>
              </w:rPr>
            </w:pPr>
            <w:r w:rsidRPr="00CE3079">
              <w:rPr>
                <w:sz w:val="20"/>
                <w:szCs w:val="20"/>
              </w:rPr>
              <w:t>4.50 (1.81)</w:t>
            </w:r>
          </w:p>
        </w:tc>
        <w:tc>
          <w:tcPr>
            <w:tcW w:w="1926" w:type="dxa"/>
            <w:tcBorders>
              <w:bottom w:val="single" w:sz="8" w:space="0" w:color="auto"/>
            </w:tcBorders>
            <w:shd w:val="clear" w:color="auto" w:fill="auto"/>
          </w:tcPr>
          <w:p w14:paraId="6422240C" w14:textId="77777777" w:rsidR="00DE3FE0" w:rsidRPr="00CE3079" w:rsidRDefault="00DE3FE0" w:rsidP="004D2267">
            <w:pPr>
              <w:pStyle w:val="BodyText"/>
              <w:spacing w:before="40" w:after="0" w:line="240" w:lineRule="exact"/>
              <w:jc w:val="center"/>
              <w:cnfStyle w:val="000000000000" w:firstRow="0" w:lastRow="0" w:firstColumn="0" w:lastColumn="0" w:oddVBand="0" w:evenVBand="0" w:oddHBand="0" w:evenHBand="0" w:firstRowFirstColumn="0" w:firstRowLastColumn="0" w:lastRowFirstColumn="0" w:lastRowLastColumn="0"/>
              <w:rPr>
                <w:sz w:val="20"/>
                <w:szCs w:val="20"/>
              </w:rPr>
            </w:pPr>
            <w:r w:rsidRPr="00CE3079">
              <w:rPr>
                <w:sz w:val="20"/>
                <w:szCs w:val="20"/>
              </w:rPr>
              <w:t>5.00 (1.64)</w:t>
            </w:r>
          </w:p>
        </w:tc>
      </w:tr>
    </w:tbl>
    <w:p w14:paraId="5043F076" w14:textId="77777777" w:rsidR="00DE3FE0" w:rsidRPr="00CE3079" w:rsidRDefault="00DE3FE0" w:rsidP="00DE3FE0">
      <w:pPr>
        <w:pStyle w:val="NoSpacing"/>
        <w:jc w:val="center"/>
        <w:rPr>
          <w:rFonts w:cs="Arial"/>
          <w:sz w:val="20"/>
          <w:szCs w:val="20"/>
        </w:rPr>
      </w:pPr>
      <w:r w:rsidRPr="00CE3079">
        <w:rPr>
          <w:rFonts w:cs="Arial"/>
          <w:sz w:val="20"/>
          <w:szCs w:val="20"/>
        </w:rPr>
        <w:t xml:space="preserve"> Where 1=Disagree; 7=Agree</w:t>
      </w:r>
    </w:p>
    <w:p w14:paraId="596CACCB" w14:textId="22AA700C" w:rsidR="00DE3FE0" w:rsidRPr="00CE3079" w:rsidRDefault="00060A9A" w:rsidP="003A0233">
      <w:pPr>
        <w:pStyle w:val="NoSpacing"/>
        <w:spacing w:after="160"/>
        <w:jc w:val="center"/>
        <w:rPr>
          <w:rFonts w:cs="Arial"/>
          <w:sz w:val="20"/>
          <w:szCs w:val="20"/>
        </w:rPr>
      </w:pPr>
      <w:r w:rsidRPr="00CE3079">
        <w:rPr>
          <w:rFonts w:cs="Arial"/>
          <w:noProof/>
          <w:sz w:val="20"/>
          <w:szCs w:val="20"/>
        </w:rPr>
        <mc:AlternateContent>
          <mc:Choice Requires="wpg">
            <w:drawing>
              <wp:anchor distT="0" distB="0" distL="114300" distR="114300" simplePos="0" relativeHeight="251658241" behindDoc="0" locked="0" layoutInCell="1" allowOverlap="1" wp14:anchorId="2DDCFA28" wp14:editId="70AB850B">
                <wp:simplePos x="0" y="0"/>
                <wp:positionH relativeFrom="column">
                  <wp:posOffset>-215900</wp:posOffset>
                </wp:positionH>
                <wp:positionV relativeFrom="paragraph">
                  <wp:posOffset>299664</wp:posOffset>
                </wp:positionV>
                <wp:extent cx="6146800" cy="2959100"/>
                <wp:effectExtent l="0" t="0" r="6350" b="0"/>
                <wp:wrapTopAndBottom/>
                <wp:docPr id="17" name="Group 17"/>
                <wp:cNvGraphicFramePr/>
                <a:graphic xmlns:a="http://schemas.openxmlformats.org/drawingml/2006/main">
                  <a:graphicData uri="http://schemas.microsoft.com/office/word/2010/wordprocessingGroup">
                    <wpg:wgp>
                      <wpg:cNvGrpSpPr/>
                      <wpg:grpSpPr>
                        <a:xfrm>
                          <a:off x="0" y="0"/>
                          <a:ext cx="6146800" cy="2959100"/>
                          <a:chOff x="0" y="0"/>
                          <a:chExt cx="5998845" cy="2820621"/>
                        </a:xfrm>
                      </wpg:grpSpPr>
                      <pic:pic xmlns:pic="http://schemas.openxmlformats.org/drawingml/2006/picture">
                        <pic:nvPicPr>
                          <pic:cNvPr id="3" name="Picture 3" descr="Chart, box and whisker chart&#10;&#10;Description automatically generated"/>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23446"/>
                            <a:ext cx="5998845" cy="2797175"/>
                          </a:xfrm>
                          <a:prstGeom prst="rect">
                            <a:avLst/>
                          </a:prstGeom>
                        </pic:spPr>
                      </pic:pic>
                      <wps:wsp>
                        <wps:cNvPr id="11" name="Text Box 11"/>
                        <wps:cNvSpPr txBox="1"/>
                        <wps:spPr>
                          <a:xfrm>
                            <a:off x="461108" y="7815"/>
                            <a:ext cx="640862" cy="289169"/>
                          </a:xfrm>
                          <a:prstGeom prst="rect">
                            <a:avLst/>
                          </a:prstGeom>
                          <a:solidFill>
                            <a:schemeClr val="lt1"/>
                          </a:solidFill>
                          <a:ln w="6350">
                            <a:noFill/>
                          </a:ln>
                        </wps:spPr>
                        <wps:txbx>
                          <w:txbxContent>
                            <w:p w14:paraId="57D7A140" w14:textId="0C3ED8FF" w:rsidR="002176BA" w:rsidRPr="00060A9A" w:rsidRDefault="002176BA" w:rsidP="00060A9A">
                              <w:pPr>
                                <w:jc w:val="right"/>
                                <w:rPr>
                                  <w:b/>
                                  <w:bCs/>
                                  <w:lang w:val="en-US"/>
                                </w:rPr>
                              </w:pPr>
                              <w:r w:rsidRPr="00060A9A">
                                <w:rPr>
                                  <w:b/>
                                  <w:bCs/>
                                  <w:sz w:val="22"/>
                                  <w:szCs w:val="20"/>
                                  <w:lang w:val="en-US"/>
                                </w:rPr>
                                <w:t>Group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 name="Text Box 12"/>
                        <wps:cNvSpPr txBox="1"/>
                        <wps:spPr>
                          <a:xfrm>
                            <a:off x="3259015" y="0"/>
                            <a:ext cx="640715" cy="288925"/>
                          </a:xfrm>
                          <a:prstGeom prst="rect">
                            <a:avLst/>
                          </a:prstGeom>
                          <a:solidFill>
                            <a:schemeClr val="lt1"/>
                          </a:solidFill>
                          <a:ln w="6350">
                            <a:noFill/>
                          </a:ln>
                        </wps:spPr>
                        <wps:txbx>
                          <w:txbxContent>
                            <w:p w14:paraId="516F9E8D" w14:textId="77777777" w:rsidR="002176BA" w:rsidRPr="00060A9A" w:rsidRDefault="002176BA" w:rsidP="00060A9A">
                              <w:pPr>
                                <w:jc w:val="right"/>
                                <w:rPr>
                                  <w:b/>
                                  <w:bCs/>
                                  <w:lang w:val="en-US"/>
                                </w:rPr>
                              </w:pPr>
                              <w:r w:rsidRPr="00060A9A">
                                <w:rPr>
                                  <w:b/>
                                  <w:bCs/>
                                  <w:sz w:val="22"/>
                                  <w:szCs w:val="20"/>
                                  <w:lang w:val="en-US"/>
                                </w:rPr>
                                <w:t>Group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 name="Text Box 15"/>
                        <wps:cNvSpPr txBox="1"/>
                        <wps:spPr>
                          <a:xfrm>
                            <a:off x="437661" y="1469292"/>
                            <a:ext cx="640862" cy="289169"/>
                          </a:xfrm>
                          <a:prstGeom prst="rect">
                            <a:avLst/>
                          </a:prstGeom>
                          <a:solidFill>
                            <a:schemeClr val="lt1"/>
                          </a:solidFill>
                          <a:ln w="6350">
                            <a:noFill/>
                          </a:ln>
                        </wps:spPr>
                        <wps:txbx>
                          <w:txbxContent>
                            <w:p w14:paraId="66F0F762" w14:textId="77777777" w:rsidR="002176BA" w:rsidRPr="00060A9A" w:rsidRDefault="002176BA" w:rsidP="00060A9A">
                              <w:pPr>
                                <w:jc w:val="right"/>
                                <w:rPr>
                                  <w:b/>
                                  <w:bCs/>
                                  <w:lang w:val="en-US"/>
                                </w:rPr>
                              </w:pPr>
                              <w:r w:rsidRPr="00060A9A">
                                <w:rPr>
                                  <w:b/>
                                  <w:bCs/>
                                  <w:sz w:val="22"/>
                                  <w:szCs w:val="20"/>
                                  <w:lang w:val="en-US"/>
                                </w:rPr>
                                <w:t>Group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 name="Text Box 16"/>
                        <wps:cNvSpPr txBox="1"/>
                        <wps:spPr>
                          <a:xfrm>
                            <a:off x="3063630" y="1461478"/>
                            <a:ext cx="640862" cy="289169"/>
                          </a:xfrm>
                          <a:prstGeom prst="rect">
                            <a:avLst/>
                          </a:prstGeom>
                          <a:solidFill>
                            <a:schemeClr val="lt1"/>
                          </a:solidFill>
                          <a:ln w="6350">
                            <a:noFill/>
                          </a:ln>
                        </wps:spPr>
                        <wps:txbx>
                          <w:txbxContent>
                            <w:p w14:paraId="1862C845" w14:textId="77777777" w:rsidR="002176BA" w:rsidRPr="00060A9A" w:rsidRDefault="002176BA" w:rsidP="00060A9A">
                              <w:pPr>
                                <w:jc w:val="right"/>
                                <w:rPr>
                                  <w:b/>
                                  <w:bCs/>
                                  <w:lang w:val="en-US"/>
                                </w:rPr>
                              </w:pPr>
                              <w:r w:rsidRPr="00060A9A">
                                <w:rPr>
                                  <w:b/>
                                  <w:bCs/>
                                  <w:sz w:val="22"/>
                                  <w:szCs w:val="20"/>
                                  <w:lang w:val="en-US"/>
                                </w:rPr>
                                <w:t>Group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DDCFA28" id="Group 17" o:spid="_x0000_s1026" style="position:absolute;left:0;text-align:left;margin-left:-17pt;margin-top:23.6pt;width:484pt;height:233pt;z-index:251658241;mso-width-relative:margin;mso-height-relative:margin" coordsize="59988,2820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alt="Chart, box and whisker chart&#10;&#10;Description automatically generated" style="position:absolute;top:234;width:59988;height:2797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">
                  <v:imagedata r:id="rId23" o:title="Chart, box and whisker chart&#10;&#10;Description automatically generated"/>
                </v:shape>
                <v:shapetype id="_x0000_t202" coordsize="21600,21600" o:spt="202" path="m,l,21600r21600,l21600,xe">
                  <v:stroke joinstyle="miter"/>
                  <v:path gradientshapeok="t" o:connecttype="rect"/>
                </v:shapetype>
                <v:shape id="Text Box 11" o:spid="_x0000_s1028" type="#_x0000_t202" style="position:absolute;left:4611;top:78;width:6408;height:289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" fillcolor="white [3201]" stroked="f" strokeweight=".5pt">
                  <v:textbox>
                    <w:txbxContent>
                      <w:p w14:paraId="57D7A140" w14:textId="0C3ED8FF" w:rsidR="002176BA" w:rsidRPr="00060A9A" w:rsidRDefault="002176BA" w:rsidP="00060A9A">
                        <w:pPr>
                          <w:jc w:val="right"/>
                          <w:rPr>
                            <w:b/>
                            <w:bCs/>
                            <w:lang w:val="en-US"/>
                          </w:rPr>
                        </w:pPr>
                        <w:r w:rsidRPr="00060A9A">
                          <w:rPr>
                            <w:b/>
                            <w:bCs/>
                            <w:sz w:val="22"/>
                            <w:szCs w:val="20"/>
                            <w:lang w:val="en-US"/>
                          </w:rPr>
                          <w:t>Group</w:t>
                        </w:r>
                      </w:p>
                    </w:txbxContent>
                  </v:textbox>
                </v:shape>
                <v:shape id="Text Box 12" o:spid="_x0000_s1029" type="#_x0000_t202" style="position:absolute;left:32590;width:6407;height:288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" fillcolor="white [3201]" stroked="f" strokeweight=".5pt">
                  <v:textbox>
                    <w:txbxContent>
                      <w:p w14:paraId="516F9E8D" w14:textId="77777777" w:rsidR="002176BA" w:rsidRPr="00060A9A" w:rsidRDefault="002176BA" w:rsidP="00060A9A">
                        <w:pPr>
                          <w:jc w:val="right"/>
                          <w:rPr>
                            <w:b/>
                            <w:bCs/>
                            <w:lang w:val="en-US"/>
                          </w:rPr>
                        </w:pPr>
                        <w:r w:rsidRPr="00060A9A">
                          <w:rPr>
                            <w:b/>
                            <w:bCs/>
                            <w:sz w:val="22"/>
                            <w:szCs w:val="20"/>
                            <w:lang w:val="en-US"/>
                          </w:rPr>
                          <w:t>Group</w:t>
                        </w:r>
                      </w:p>
                    </w:txbxContent>
                  </v:textbox>
                </v:shape>
                <v:shape id="Text Box 15" o:spid="_x0000_s1030" type="#_x0000_t202" style="position:absolute;left:4376;top:14692;width:6409;height:289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" fillcolor="white [3201]" stroked="f" strokeweight=".5pt">
                  <v:textbox>
                    <w:txbxContent>
                      <w:p w14:paraId="66F0F762" w14:textId="77777777" w:rsidR="002176BA" w:rsidRPr="00060A9A" w:rsidRDefault="002176BA" w:rsidP="00060A9A">
                        <w:pPr>
                          <w:jc w:val="right"/>
                          <w:rPr>
                            <w:b/>
                            <w:bCs/>
                            <w:lang w:val="en-US"/>
                          </w:rPr>
                        </w:pPr>
                        <w:r w:rsidRPr="00060A9A">
                          <w:rPr>
                            <w:b/>
                            <w:bCs/>
                            <w:sz w:val="22"/>
                            <w:szCs w:val="20"/>
                            <w:lang w:val="en-US"/>
                          </w:rPr>
                          <w:t>Group</w:t>
                        </w:r>
                      </w:p>
                    </w:txbxContent>
                  </v:textbox>
                </v:shape>
                <v:shape id="Text Box 16" o:spid="_x0000_s1031" type="#_x0000_t202" style="position:absolute;left:30636;top:14614;width:6408;height:289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" fillcolor="white [3201]" stroked="f" strokeweight=".5pt">
                  <v:textbox>
                    <w:txbxContent>
                      <w:p w14:paraId="1862C845" w14:textId="77777777" w:rsidR="002176BA" w:rsidRPr="00060A9A" w:rsidRDefault="002176BA" w:rsidP="00060A9A">
                        <w:pPr>
                          <w:jc w:val="right"/>
                          <w:rPr>
                            <w:b/>
                            <w:bCs/>
                            <w:lang w:val="en-US"/>
                          </w:rPr>
                        </w:pPr>
                        <w:r w:rsidRPr="00060A9A">
                          <w:rPr>
                            <w:b/>
                            <w:bCs/>
                            <w:sz w:val="22"/>
                            <w:szCs w:val="20"/>
                            <w:lang w:val="en-US"/>
                          </w:rPr>
                          <w:t>Group</w:t>
                        </w:r>
                      </w:p>
                    </w:txbxContent>
                  </v:textbox>
                </v:shape>
                <w10:wrap type="topAndBottom"/>
              </v:group>
            </w:pict>
          </mc:Fallback>
        </mc:AlternateContent>
      </w:r>
    </w:p>
    <w:p w14:paraId="392DBDFD" w14:textId="7930B59E" w:rsidR="00DE3FE0" w:rsidRPr="00CE3079" w:rsidRDefault="00DE3FE0" w:rsidP="00A13AE2">
      <w:pPr>
        <w:jc w:val="center"/>
        <w:rPr>
          <w:rFonts w:ascii="Arial" w:hAnsi="Arial" w:cs="Arial"/>
        </w:rPr>
      </w:pPr>
      <w:r w:rsidRPr="00CE3079">
        <w:rPr>
          <w:rFonts w:ascii="Arial" w:hAnsi="Arial" w:cs="Arial"/>
          <w:b/>
          <w:bCs/>
        </w:rPr>
        <w:t xml:space="preserve">Figure </w:t>
      </w:r>
      <w:r w:rsidRPr="00CE3079">
        <w:rPr>
          <w:rFonts w:ascii="Arial" w:hAnsi="Arial" w:cs="Arial"/>
          <w:b/>
          <w:bCs/>
        </w:rPr>
        <w:fldChar w:fldCharType="begin"/>
      </w:r>
      <w:r w:rsidRPr="00CE3079">
        <w:rPr>
          <w:rFonts w:ascii="Arial" w:hAnsi="Arial" w:cs="Arial"/>
          <w:b/>
          <w:bCs/>
        </w:rPr>
        <w:instrText xml:space="preserve"> SEQ Figure \* ARABIC </w:instrText>
      </w:r>
      <w:r w:rsidRPr="00CE3079">
        <w:rPr>
          <w:rFonts w:ascii="Arial" w:hAnsi="Arial" w:cs="Arial"/>
          <w:b/>
          <w:bCs/>
        </w:rPr>
        <w:fldChar w:fldCharType="separate"/>
      </w:r>
      <w:r w:rsidR="00365341">
        <w:rPr>
          <w:rFonts w:ascii="Arial" w:hAnsi="Arial" w:cs="Arial"/>
          <w:b/>
          <w:bCs/>
          <w:noProof/>
        </w:rPr>
        <w:t>8</w:t>
      </w:r>
      <w:r w:rsidRPr="00CE3079">
        <w:rPr>
          <w:rFonts w:ascii="Arial" w:hAnsi="Arial" w:cs="Arial"/>
          <w:b/>
          <w:bCs/>
        </w:rPr>
        <w:fldChar w:fldCharType="end"/>
      </w:r>
      <w:r w:rsidRPr="00CE3079">
        <w:rPr>
          <w:rFonts w:ascii="Arial" w:hAnsi="Arial" w:cs="Arial"/>
          <w:b/>
          <w:bCs/>
        </w:rPr>
        <w:t xml:space="preserve">. </w:t>
      </w:r>
      <w:r w:rsidRPr="00CE3079">
        <w:rPr>
          <w:rFonts w:ascii="Arial" w:hAnsi="Arial" w:cs="Arial"/>
          <w:sz w:val="28"/>
          <w:szCs w:val="28"/>
        </w:rPr>
        <w:t>V</w:t>
      </w:r>
      <w:r w:rsidRPr="00CE3079">
        <w:rPr>
          <w:rFonts w:ascii="Arial" w:hAnsi="Arial" w:cs="Arial"/>
        </w:rPr>
        <w:t xml:space="preserve">alues distribution for </w:t>
      </w:r>
      <w:proofErr w:type="spellStart"/>
      <w:r w:rsidRPr="00CE3079">
        <w:rPr>
          <w:rFonts w:ascii="Arial" w:hAnsi="Arial" w:cs="Arial"/>
        </w:rPr>
        <w:t>SoCoh</w:t>
      </w:r>
      <w:proofErr w:type="spellEnd"/>
      <w:r w:rsidRPr="00CE3079">
        <w:rPr>
          <w:rFonts w:ascii="Arial" w:hAnsi="Arial" w:cs="Arial"/>
        </w:rPr>
        <w:t>, SoC, IMI, CNS, Self-Est, Self-Eff.</w:t>
      </w:r>
    </w:p>
    <w:p w14:paraId="5E4B1DA8" w14:textId="47B2C7EE" w:rsidR="00DD2820" w:rsidRPr="00CE3079" w:rsidRDefault="00DD2820" w:rsidP="00C21234">
      <w:pPr>
        <w:pStyle w:val="Heading2"/>
        <w:spacing w:after="160"/>
        <w:rPr>
          <w:rFonts w:cs="Arial"/>
        </w:rPr>
      </w:pPr>
      <w:r w:rsidRPr="00CE3079">
        <w:rPr>
          <w:rFonts w:cs="Arial"/>
        </w:rPr>
        <w:t>Discussion</w:t>
      </w:r>
    </w:p>
    <w:p w14:paraId="3A963586" w14:textId="77777777" w:rsidR="00443FAA" w:rsidRDefault="00354398" w:rsidP="00443FAA">
      <w:pPr>
        <w:ind w:firstLine="426"/>
        <w:rPr>
          <w:rFonts w:ascii="Arial" w:hAnsi="Arial" w:cs="Arial"/>
        </w:rPr>
      </w:pPr>
      <w:r w:rsidRPr="00CE3079">
        <w:rPr>
          <w:rFonts w:ascii="Arial" w:hAnsi="Arial" w:cs="Arial"/>
          <w:lang w:val="en-SG"/>
        </w:rPr>
        <w:t xml:space="preserve">In this section, results from the qualitative and quantitative exploration are discussed. This shows how both facilitators, and duration of participant engagement and commitment in GUI NPM programmes </w:t>
      </w:r>
      <w:r w:rsidR="005953FF">
        <w:rPr>
          <w:rFonts w:ascii="Arial" w:hAnsi="Arial" w:cs="Arial"/>
          <w:lang w:val="en-SG"/>
        </w:rPr>
        <w:t xml:space="preserve">might enhance </w:t>
      </w:r>
      <w:r w:rsidR="006928B2">
        <w:rPr>
          <w:rFonts w:ascii="Arial" w:hAnsi="Arial" w:cs="Arial"/>
          <w:lang w:val="en-SG"/>
        </w:rPr>
        <w:t>certain aspects of their</w:t>
      </w:r>
      <w:r w:rsidR="005953FF">
        <w:rPr>
          <w:rFonts w:ascii="Arial" w:hAnsi="Arial" w:cs="Arial"/>
          <w:lang w:val="en-SG"/>
        </w:rPr>
        <w:t xml:space="preserve"> sense</w:t>
      </w:r>
      <w:r w:rsidRPr="00CE3079">
        <w:rPr>
          <w:rFonts w:ascii="Arial" w:hAnsi="Arial" w:cs="Arial"/>
          <w:lang w:val="en-SG"/>
        </w:rPr>
        <w:t xml:space="preserve"> psychological health and well-being</w:t>
      </w:r>
      <w:r w:rsidR="005953FF">
        <w:rPr>
          <w:rFonts w:ascii="Arial" w:hAnsi="Arial" w:cs="Arial"/>
          <w:lang w:val="en-SG"/>
        </w:rPr>
        <w:t xml:space="preserve"> analysed in this study</w:t>
      </w:r>
      <w:r w:rsidR="006928B2">
        <w:rPr>
          <w:rFonts w:ascii="Arial" w:hAnsi="Arial" w:cs="Arial"/>
          <w:lang w:val="en-SG"/>
        </w:rPr>
        <w:t xml:space="preserve"> as sense of community, social cohesion, intrinsic motivation, connection to nature, self-esteem, and self-efficacy</w:t>
      </w:r>
      <w:r w:rsidRPr="00CE3079">
        <w:rPr>
          <w:rFonts w:ascii="Arial" w:hAnsi="Arial" w:cs="Arial"/>
          <w:lang w:val="en-SG"/>
        </w:rPr>
        <w:t xml:space="preserve">. </w:t>
      </w:r>
      <w:r w:rsidRPr="008F5B5A">
        <w:rPr>
          <w:rFonts w:ascii="Arial" w:hAnsi="Arial" w:cs="Arial"/>
        </w:rPr>
        <w:t xml:space="preserve">The results suggest that people interacting in GUI NPM activities undergo a self-reflective process, which enhances both their connection to </w:t>
      </w:r>
      <w:r w:rsidR="00610706" w:rsidRPr="008F5B5A">
        <w:rPr>
          <w:rFonts w:ascii="Arial" w:hAnsi="Arial" w:cs="Arial"/>
        </w:rPr>
        <w:t xml:space="preserve">the </w:t>
      </w:r>
      <w:r w:rsidRPr="008F5B5A">
        <w:rPr>
          <w:rFonts w:ascii="Arial" w:hAnsi="Arial" w:cs="Arial"/>
        </w:rPr>
        <w:t>natur</w:t>
      </w:r>
      <w:r w:rsidR="00610706" w:rsidRPr="008F5B5A">
        <w:rPr>
          <w:rFonts w:ascii="Arial" w:hAnsi="Arial" w:cs="Arial"/>
        </w:rPr>
        <w:t xml:space="preserve">al environment and </w:t>
      </w:r>
      <w:r w:rsidR="00BC7FCA" w:rsidRPr="008F5B5A">
        <w:rPr>
          <w:rFonts w:ascii="Arial" w:hAnsi="Arial" w:cs="Arial"/>
        </w:rPr>
        <w:t>sense of</w:t>
      </w:r>
      <w:r w:rsidR="00960B3F" w:rsidRPr="008F5B5A">
        <w:rPr>
          <w:rFonts w:ascii="Arial" w:hAnsi="Arial" w:cs="Arial"/>
        </w:rPr>
        <w:t xml:space="preserve"> community at GUI</w:t>
      </w:r>
      <w:r w:rsidRPr="008F5B5A">
        <w:rPr>
          <w:rFonts w:ascii="Arial" w:hAnsi="Arial" w:cs="Arial"/>
        </w:rPr>
        <w:t xml:space="preserve">. </w:t>
      </w:r>
      <w:r w:rsidRPr="00CE3079">
        <w:rPr>
          <w:rFonts w:ascii="Arial" w:hAnsi="Arial" w:cs="Arial"/>
        </w:rPr>
        <w:t>Constant engagement with the natural environmental, social connection with facilitators, and other volunteers promotes the emergence of pro-environmental behaviours (</w:t>
      </w:r>
      <w:r w:rsidRPr="00CE3079">
        <w:rPr>
          <w:rFonts w:ascii="Arial" w:hAnsi="Arial" w:cs="Arial"/>
          <w:color w:val="3333FF"/>
        </w:rPr>
        <w:t xml:space="preserve">Whitburn et al., 2019; </w:t>
      </w:r>
      <w:proofErr w:type="spellStart"/>
      <w:r w:rsidRPr="00CE3079">
        <w:rPr>
          <w:rFonts w:ascii="Arial" w:hAnsi="Arial" w:cs="Arial"/>
          <w:color w:val="3333FF"/>
        </w:rPr>
        <w:t>Collado</w:t>
      </w:r>
      <w:proofErr w:type="spellEnd"/>
      <w:r w:rsidRPr="00CE3079">
        <w:rPr>
          <w:rFonts w:ascii="Arial" w:hAnsi="Arial" w:cs="Arial"/>
          <w:color w:val="3333FF"/>
        </w:rPr>
        <w:t xml:space="preserve"> </w:t>
      </w:r>
      <w:r w:rsidRPr="00CE3079">
        <w:rPr>
          <w:rFonts w:ascii="Arial" w:hAnsi="Arial" w:cs="Arial"/>
          <w:i/>
          <w:iCs/>
          <w:color w:val="3333FF"/>
        </w:rPr>
        <w:t xml:space="preserve">et al., </w:t>
      </w:r>
      <w:r w:rsidRPr="00CE3079">
        <w:rPr>
          <w:rFonts w:ascii="Arial" w:hAnsi="Arial" w:cs="Arial"/>
          <w:color w:val="3333FF"/>
        </w:rPr>
        <w:t>2013</w:t>
      </w:r>
      <w:r w:rsidRPr="00CE3079">
        <w:rPr>
          <w:rFonts w:ascii="Arial" w:hAnsi="Arial" w:cs="Arial"/>
        </w:rPr>
        <w:t>) in short- and long-term volunteers (</w:t>
      </w:r>
      <w:proofErr w:type="spellStart"/>
      <w:r w:rsidRPr="00CE3079">
        <w:rPr>
          <w:rFonts w:ascii="Arial" w:hAnsi="Arial" w:cs="Arial"/>
          <w:color w:val="0000FF"/>
        </w:rPr>
        <w:t>emri</w:t>
      </w:r>
      <w:proofErr w:type="spellEnd"/>
      <w:r w:rsidRPr="00CE3079">
        <w:rPr>
          <w:rFonts w:ascii="Arial" w:hAnsi="Arial" w:cs="Arial"/>
          <w:color w:val="0000FF"/>
        </w:rPr>
        <w:t xml:space="preserve"> &amp;</w:t>
      </w:r>
      <w:r w:rsidRPr="00CE3079">
        <w:rPr>
          <w:rFonts w:ascii="Arial" w:hAnsi="Arial" w:cs="Arial"/>
        </w:rPr>
        <w:t xml:space="preserve"> </w:t>
      </w:r>
      <w:proofErr w:type="spellStart"/>
      <w:r w:rsidRPr="00CE3079">
        <w:rPr>
          <w:rFonts w:ascii="Arial" w:hAnsi="Arial" w:cs="Arial"/>
          <w:color w:val="0000FF"/>
        </w:rPr>
        <w:t>Melis</w:t>
      </w:r>
      <w:proofErr w:type="spellEnd"/>
      <w:r w:rsidRPr="00CE3079">
        <w:rPr>
          <w:rFonts w:ascii="Arial" w:hAnsi="Arial" w:cs="Arial"/>
          <w:color w:val="0000FF"/>
        </w:rPr>
        <w:t>, 2020; Haigh, 2006</w:t>
      </w:r>
      <w:r w:rsidRPr="00CE3079">
        <w:rPr>
          <w:rFonts w:ascii="Arial" w:hAnsi="Arial" w:cs="Arial"/>
        </w:rPr>
        <w:t>).</w:t>
      </w:r>
      <w:r w:rsidR="00443FAA">
        <w:rPr>
          <w:rFonts w:ascii="Arial" w:hAnsi="Arial" w:cs="Arial"/>
        </w:rPr>
        <w:t xml:space="preserve"> </w:t>
      </w:r>
    </w:p>
    <w:p w14:paraId="71AAA25B" w14:textId="282C8E0A" w:rsidR="00354398" w:rsidRDefault="00443FAA" w:rsidP="0014421F">
      <w:pPr>
        <w:ind w:firstLine="426"/>
        <w:rPr>
          <w:rFonts w:ascii="Arial" w:hAnsi="Arial" w:cs="Arial"/>
        </w:rPr>
      </w:pPr>
      <w:r w:rsidRPr="00CE3079">
        <w:rPr>
          <w:rFonts w:ascii="Arial" w:hAnsi="Arial" w:cs="Arial"/>
        </w:rPr>
        <w:t xml:space="preserve">Figure 6 depicts the process of NPM at GUI </w:t>
      </w:r>
      <w:r w:rsidR="00360D26">
        <w:rPr>
          <w:rFonts w:ascii="Arial" w:hAnsi="Arial" w:cs="Arial"/>
        </w:rPr>
        <w:t xml:space="preserve">and the role of facilitators according to </w:t>
      </w:r>
      <w:r w:rsidRPr="00CE3079">
        <w:rPr>
          <w:rFonts w:ascii="Arial" w:hAnsi="Arial" w:cs="Arial"/>
        </w:rPr>
        <w:t>three stages (a, b, and c)</w:t>
      </w:r>
      <w:r w:rsidR="00360D26">
        <w:rPr>
          <w:rFonts w:ascii="Arial" w:hAnsi="Arial" w:cs="Arial"/>
        </w:rPr>
        <w:t xml:space="preserve">. This process </w:t>
      </w:r>
      <w:r w:rsidR="00816D62">
        <w:rPr>
          <w:rFonts w:ascii="Arial" w:hAnsi="Arial" w:cs="Arial"/>
        </w:rPr>
        <w:t>was</w:t>
      </w:r>
      <w:r w:rsidR="00360D26">
        <w:rPr>
          <w:rFonts w:ascii="Arial" w:hAnsi="Arial" w:cs="Arial"/>
        </w:rPr>
        <w:t xml:space="preserve"> informed by the </w:t>
      </w:r>
      <w:r w:rsidRPr="00CE3079">
        <w:rPr>
          <w:rFonts w:ascii="Arial" w:hAnsi="Arial" w:cs="Arial"/>
        </w:rPr>
        <w:t>length of engagement</w:t>
      </w:r>
      <w:r w:rsidR="006D3F4F">
        <w:rPr>
          <w:rFonts w:ascii="Arial" w:hAnsi="Arial" w:cs="Arial"/>
        </w:rPr>
        <w:t xml:space="preserve">, </w:t>
      </w:r>
      <w:r w:rsidRPr="00CE3079">
        <w:rPr>
          <w:rFonts w:ascii="Arial" w:hAnsi="Arial" w:cs="Arial"/>
        </w:rPr>
        <w:lastRenderedPageBreak/>
        <w:t>commitment</w:t>
      </w:r>
      <w:r w:rsidR="00816D62">
        <w:rPr>
          <w:rFonts w:ascii="Arial" w:hAnsi="Arial" w:cs="Arial"/>
        </w:rPr>
        <w:t xml:space="preserve"> in the NPM programmes</w:t>
      </w:r>
      <w:r w:rsidR="001656E4">
        <w:rPr>
          <w:rFonts w:ascii="Arial" w:hAnsi="Arial" w:cs="Arial"/>
        </w:rPr>
        <w:t xml:space="preserve"> according to the data gathered in this study</w:t>
      </w:r>
      <w:r w:rsidR="00816D62">
        <w:rPr>
          <w:rFonts w:ascii="Arial" w:hAnsi="Arial" w:cs="Arial"/>
        </w:rPr>
        <w:t xml:space="preserve">. </w:t>
      </w:r>
      <w:r w:rsidRPr="00CE3079">
        <w:rPr>
          <w:rFonts w:ascii="Arial" w:hAnsi="Arial" w:cs="Arial"/>
        </w:rPr>
        <w:t xml:space="preserve">Each stage explains how GUI facilitators might influence </w:t>
      </w:r>
      <w:r w:rsidR="00270201">
        <w:rPr>
          <w:rFonts w:ascii="Arial" w:hAnsi="Arial" w:cs="Arial"/>
        </w:rPr>
        <w:t xml:space="preserve">sense of </w:t>
      </w:r>
      <w:r w:rsidRPr="00CE3079">
        <w:rPr>
          <w:rFonts w:ascii="Arial" w:hAnsi="Arial" w:cs="Arial"/>
        </w:rPr>
        <w:t xml:space="preserve">well-being of </w:t>
      </w:r>
      <w:r w:rsidR="00270201">
        <w:rPr>
          <w:rFonts w:ascii="Arial" w:hAnsi="Arial" w:cs="Arial"/>
        </w:rPr>
        <w:t xml:space="preserve">NPM </w:t>
      </w:r>
      <w:r w:rsidRPr="00CE3079">
        <w:rPr>
          <w:rFonts w:ascii="Arial" w:hAnsi="Arial" w:cs="Arial"/>
        </w:rPr>
        <w:t>participants</w:t>
      </w:r>
      <w:r>
        <w:rPr>
          <w:rFonts w:ascii="Arial" w:hAnsi="Arial" w:cs="Arial"/>
        </w:rPr>
        <w:t>.</w:t>
      </w:r>
    </w:p>
    <w:p w14:paraId="639B0E95" w14:textId="035F942C" w:rsidR="002448B4" w:rsidRPr="00CE3079" w:rsidRDefault="002448B4" w:rsidP="00354398">
      <w:pPr>
        <w:rPr>
          <w:rFonts w:ascii="Arial" w:hAnsi="Arial" w:cs="Arial"/>
        </w:rPr>
      </w:pPr>
      <w:r w:rsidRPr="00CE3079">
        <w:rPr>
          <w:rFonts w:ascii="Arial" w:hAnsi="Arial" w:cs="Arial"/>
          <w:noProof/>
        </w:rPr>
        <w:drawing>
          <wp:inline distT="0" distB="0" distL="0" distR="0" wp14:anchorId="04C4019A" wp14:editId="7C20D7F4">
            <wp:extent cx="5731510" cy="3482975"/>
            <wp:effectExtent l="0" t="0" r="2540" b="3175"/>
            <wp:docPr id="22" name="Picture 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3482975"/>
                    </a:xfrm>
                    <a:prstGeom prst="rect">
                      <a:avLst/>
                    </a:prstGeom>
                  </pic:spPr>
                </pic:pic>
              </a:graphicData>
            </a:graphic>
          </wp:inline>
        </w:drawing>
      </w:r>
    </w:p>
    <w:p w14:paraId="326AE71D" w14:textId="11795FC4" w:rsidR="00C21234" w:rsidRDefault="00C21234" w:rsidP="00C21234">
      <w:pPr>
        <w:pStyle w:val="NoSpacing"/>
        <w:jc w:val="center"/>
        <w:rPr>
          <w:rFonts w:cs="Arial"/>
          <w:lang w:val="en-SG"/>
        </w:rPr>
      </w:pPr>
      <w:r w:rsidRPr="00CE3079">
        <w:rPr>
          <w:rFonts w:cs="Arial"/>
          <w:b/>
          <w:bCs/>
        </w:rPr>
        <w:t xml:space="preserve">Figure </w:t>
      </w:r>
      <w:r w:rsidRPr="00CE3079">
        <w:rPr>
          <w:rFonts w:cs="Arial"/>
          <w:b/>
          <w:bCs/>
        </w:rPr>
        <w:fldChar w:fldCharType="begin"/>
      </w:r>
      <w:r w:rsidRPr="00CE3079">
        <w:rPr>
          <w:rFonts w:cs="Arial"/>
          <w:b/>
          <w:bCs/>
        </w:rPr>
        <w:instrText xml:space="preserve"> SEQ Figure \* ARABIC </w:instrText>
      </w:r>
      <w:r w:rsidRPr="00CE3079">
        <w:rPr>
          <w:rFonts w:cs="Arial"/>
          <w:b/>
          <w:bCs/>
        </w:rPr>
        <w:fldChar w:fldCharType="separate"/>
      </w:r>
      <w:r w:rsidR="00365341">
        <w:rPr>
          <w:rFonts w:cs="Arial"/>
          <w:b/>
          <w:bCs/>
          <w:noProof/>
        </w:rPr>
        <w:t>9</w:t>
      </w:r>
      <w:r w:rsidRPr="00CE3079">
        <w:rPr>
          <w:rFonts w:cs="Arial"/>
          <w:b/>
          <w:bCs/>
        </w:rPr>
        <w:fldChar w:fldCharType="end"/>
      </w:r>
      <w:r w:rsidRPr="00CE3079">
        <w:rPr>
          <w:rFonts w:cs="Arial"/>
          <w:b/>
          <w:bCs/>
        </w:rPr>
        <w:t>.</w:t>
      </w:r>
      <w:r w:rsidRPr="00CE3079">
        <w:rPr>
          <w:rFonts w:cs="Arial"/>
        </w:rPr>
        <w:t xml:space="preserve"> </w:t>
      </w:r>
      <w:r w:rsidRPr="00CE3079">
        <w:rPr>
          <w:rFonts w:cs="Arial"/>
          <w:lang w:val="en-SG"/>
        </w:rPr>
        <w:t>Nature Place-Making Process and impact of GUI facilitators in the psychological wellbeing: (a) Constant guidance and input of facilitators transferring the 5Gs mentality. (b) Continuous interaction with facilitators 5G mentality internalised. (c) Constant presence of facilitators though less guidance.</w:t>
      </w:r>
      <w:r w:rsidR="00AF6FBD">
        <w:rPr>
          <w:rFonts w:cs="Arial"/>
          <w:lang w:val="en-SG"/>
        </w:rPr>
        <w:t xml:space="preserve"> </w:t>
      </w:r>
    </w:p>
    <w:p w14:paraId="26DF078A" w14:textId="77777777" w:rsidR="00844855" w:rsidRPr="00CE3079" w:rsidRDefault="00844855" w:rsidP="00C21234">
      <w:pPr>
        <w:pStyle w:val="NoSpacing"/>
        <w:jc w:val="center"/>
        <w:rPr>
          <w:rFonts w:cs="Arial"/>
          <w:lang w:val="en-SG"/>
        </w:rPr>
      </w:pPr>
    </w:p>
    <w:p w14:paraId="35C3194B" w14:textId="62DBB0AD" w:rsidR="009C43E7" w:rsidRPr="00CE3079" w:rsidRDefault="003933B8" w:rsidP="006D7241">
      <w:pPr>
        <w:pStyle w:val="ListParagraph"/>
        <w:numPr>
          <w:ilvl w:val="0"/>
          <w:numId w:val="21"/>
        </w:numPr>
        <w:rPr>
          <w:rFonts w:ascii="Arial" w:hAnsi="Arial" w:cs="Arial"/>
          <w:i/>
          <w:iCs/>
        </w:rPr>
      </w:pPr>
      <w:r w:rsidRPr="00CE3079">
        <w:rPr>
          <w:rFonts w:ascii="Arial" w:hAnsi="Arial" w:cs="Arial"/>
          <w:i/>
          <w:iCs/>
        </w:rPr>
        <w:t>Transferring</w:t>
      </w:r>
      <w:r w:rsidR="009C43E7" w:rsidRPr="00CE3079">
        <w:rPr>
          <w:rFonts w:ascii="Arial" w:hAnsi="Arial" w:cs="Arial"/>
          <w:i/>
          <w:iCs/>
        </w:rPr>
        <w:t xml:space="preserve"> intangible values</w:t>
      </w:r>
      <w:r w:rsidRPr="00CE3079">
        <w:rPr>
          <w:rFonts w:ascii="Arial" w:hAnsi="Arial" w:cs="Arial"/>
          <w:i/>
          <w:iCs/>
        </w:rPr>
        <w:t xml:space="preserve"> through hands on experience</w:t>
      </w:r>
    </w:p>
    <w:p w14:paraId="18AE2F16" w14:textId="26F42C17" w:rsidR="009C43E7" w:rsidRPr="00CE3079" w:rsidRDefault="002A34B9" w:rsidP="00C21234">
      <w:pPr>
        <w:ind w:firstLine="426"/>
        <w:rPr>
          <w:rFonts w:ascii="Arial" w:hAnsi="Arial" w:cs="Arial"/>
          <w:lang w:val="en-US"/>
        </w:rPr>
      </w:pPr>
      <w:r w:rsidRPr="00CE3079">
        <w:rPr>
          <w:rFonts w:ascii="Arial" w:hAnsi="Arial" w:cs="Arial"/>
        </w:rPr>
        <w:t>New part</w:t>
      </w:r>
      <w:r w:rsidR="00AB5F3D" w:rsidRPr="00CE3079">
        <w:rPr>
          <w:rFonts w:ascii="Arial" w:hAnsi="Arial" w:cs="Arial"/>
        </w:rPr>
        <w:t>icipants</w:t>
      </w:r>
      <w:r w:rsidR="009C43E7" w:rsidRPr="00CE3079">
        <w:rPr>
          <w:rFonts w:ascii="Arial" w:hAnsi="Arial" w:cs="Arial"/>
        </w:rPr>
        <w:t xml:space="preserve"> (i.e., Group 1) manifested a strong connection to natur</w:t>
      </w:r>
      <w:r w:rsidR="000E740E" w:rsidRPr="00CE3079">
        <w:rPr>
          <w:rFonts w:ascii="Arial" w:hAnsi="Arial" w:cs="Arial"/>
        </w:rPr>
        <w:t>al environment</w:t>
      </w:r>
      <w:r w:rsidR="009C43E7" w:rsidRPr="00CE3079">
        <w:rPr>
          <w:rFonts w:ascii="Arial" w:hAnsi="Arial" w:cs="Arial"/>
        </w:rPr>
        <w:t xml:space="preserve"> but seek in-depth knowledge about environmental sustainability through direct interaction</w:t>
      </w:r>
      <w:r w:rsidR="000E740E" w:rsidRPr="00CE3079">
        <w:rPr>
          <w:rFonts w:ascii="Arial" w:hAnsi="Arial" w:cs="Arial"/>
        </w:rPr>
        <w:t xml:space="preserve"> with</w:t>
      </w:r>
      <w:r w:rsidR="009C43E7" w:rsidRPr="00CE3079">
        <w:rPr>
          <w:rFonts w:ascii="Arial" w:hAnsi="Arial" w:cs="Arial"/>
        </w:rPr>
        <w:t xml:space="preserve"> </w:t>
      </w:r>
      <w:r w:rsidR="000E740E" w:rsidRPr="00CE3079">
        <w:rPr>
          <w:rFonts w:ascii="Arial" w:hAnsi="Arial" w:cs="Arial"/>
        </w:rPr>
        <w:t>nature</w:t>
      </w:r>
      <w:r w:rsidR="009C43E7" w:rsidRPr="00CE3079">
        <w:rPr>
          <w:rFonts w:ascii="Arial" w:hAnsi="Arial" w:cs="Arial"/>
        </w:rPr>
        <w:t xml:space="preserve">. This willingness to learn by doing facilitates the process of engagement that unfolds with the constant guidance and support of GUI facilitators as they create a familiar and friendly platform of social recognition between all the volunteers and facilitators. This process was found to be important as it enacts feelings of social cohesion </w:t>
      </w:r>
      <w:r w:rsidR="00084B52" w:rsidRPr="00CE3079">
        <w:rPr>
          <w:rFonts w:ascii="Arial" w:hAnsi="Arial" w:cs="Arial"/>
        </w:rPr>
        <w:t xml:space="preserve">and belonging </w:t>
      </w:r>
      <w:r w:rsidR="009C43E7" w:rsidRPr="00CE3079">
        <w:rPr>
          <w:rFonts w:ascii="Arial" w:hAnsi="Arial" w:cs="Arial"/>
        </w:rPr>
        <w:t>(</w:t>
      </w:r>
      <w:r w:rsidR="00084B52" w:rsidRPr="00CE3079">
        <w:rPr>
          <w:rFonts w:ascii="Arial" w:hAnsi="Arial" w:cs="Arial"/>
          <w:color w:val="3333FF"/>
        </w:rPr>
        <w:t>Dempsey</w:t>
      </w:r>
      <w:r w:rsidR="00084B52" w:rsidRPr="00CE3079">
        <w:rPr>
          <w:rFonts w:ascii="Arial" w:hAnsi="Arial" w:cs="Arial"/>
          <w:i/>
          <w:iCs/>
          <w:color w:val="3333FF"/>
        </w:rPr>
        <w:t xml:space="preserve"> et al., </w:t>
      </w:r>
      <w:r w:rsidR="00084B52" w:rsidRPr="00CE3079">
        <w:rPr>
          <w:rFonts w:ascii="Arial" w:hAnsi="Arial" w:cs="Arial"/>
          <w:color w:val="3333FF"/>
        </w:rPr>
        <w:t>2014</w:t>
      </w:r>
      <w:r w:rsidR="009C43E7" w:rsidRPr="00CE3079">
        <w:rPr>
          <w:rFonts w:ascii="Arial" w:hAnsi="Arial" w:cs="Arial"/>
        </w:rPr>
        <w:t xml:space="preserve">). </w:t>
      </w:r>
      <w:r w:rsidR="003F772F" w:rsidRPr="00CE3079">
        <w:rPr>
          <w:rFonts w:ascii="Arial" w:hAnsi="Arial" w:cs="Arial"/>
        </w:rPr>
        <w:t>Throughout the initial engagement, v</w:t>
      </w:r>
      <w:r w:rsidR="009C43E7" w:rsidRPr="00CE3079">
        <w:rPr>
          <w:rFonts w:ascii="Arial" w:hAnsi="Arial" w:cs="Arial"/>
        </w:rPr>
        <w:t>olunteers are encouraged to reflect on the GUI principles</w:t>
      </w:r>
      <w:r w:rsidR="00ED50D6" w:rsidRPr="00CE3079">
        <w:rPr>
          <w:rFonts w:ascii="Arial" w:hAnsi="Arial" w:cs="Arial"/>
        </w:rPr>
        <w:t>—</w:t>
      </w:r>
      <w:r w:rsidR="009C43E7" w:rsidRPr="00CE3079">
        <w:rPr>
          <w:rFonts w:ascii="Arial" w:hAnsi="Arial" w:cs="Arial"/>
        </w:rPr>
        <w:t>5Gs (i.e., Gracious, Green, Giving, Grounded and Grateful</w:t>
      </w:r>
      <w:r w:rsidR="00ED50D6" w:rsidRPr="00CE3079">
        <w:rPr>
          <w:rFonts w:ascii="Arial" w:hAnsi="Arial" w:cs="Arial"/>
        </w:rPr>
        <w:t>)—</w:t>
      </w:r>
      <w:r w:rsidR="009C43E7" w:rsidRPr="00CE3079">
        <w:rPr>
          <w:rFonts w:ascii="Arial" w:hAnsi="Arial" w:cs="Arial"/>
        </w:rPr>
        <w:t xml:space="preserve">by being aware of their actions while they interact in the activities. </w:t>
      </w:r>
      <w:r w:rsidR="00597BBD" w:rsidRPr="00CE3079">
        <w:rPr>
          <w:rFonts w:ascii="Arial" w:hAnsi="Arial" w:cs="Arial"/>
        </w:rPr>
        <w:t>This</w:t>
      </w:r>
      <w:r w:rsidR="009C43E7" w:rsidRPr="00CE3079">
        <w:rPr>
          <w:rFonts w:ascii="Arial" w:hAnsi="Arial" w:cs="Arial"/>
        </w:rPr>
        <w:t xml:space="preserve"> stage </w:t>
      </w:r>
      <w:r w:rsidR="00597BBD" w:rsidRPr="00CE3079">
        <w:rPr>
          <w:rFonts w:ascii="Arial" w:hAnsi="Arial" w:cs="Arial"/>
        </w:rPr>
        <w:t xml:space="preserve">indicates an important </w:t>
      </w:r>
      <w:r w:rsidR="00357ED1" w:rsidRPr="00CE3079">
        <w:rPr>
          <w:rFonts w:ascii="Arial" w:hAnsi="Arial" w:cs="Arial"/>
        </w:rPr>
        <w:t>learning process for volunteers engaging in the NPM programmes as the</w:t>
      </w:r>
      <w:r w:rsidR="009C43E7" w:rsidRPr="00CE3079">
        <w:rPr>
          <w:rFonts w:ascii="Arial" w:hAnsi="Arial" w:cs="Arial"/>
        </w:rPr>
        <w:t xml:space="preserve"> </w:t>
      </w:r>
      <w:r w:rsidR="00597BBD" w:rsidRPr="00CE3079">
        <w:rPr>
          <w:rFonts w:ascii="Arial" w:hAnsi="Arial" w:cs="Arial"/>
        </w:rPr>
        <w:t>GUI values</w:t>
      </w:r>
      <w:r w:rsidR="00357ED1" w:rsidRPr="00CE3079">
        <w:rPr>
          <w:rFonts w:ascii="Arial" w:hAnsi="Arial" w:cs="Arial"/>
        </w:rPr>
        <w:t xml:space="preserve"> </w:t>
      </w:r>
      <w:r w:rsidR="00EE5DEC" w:rsidRPr="00CE3079">
        <w:rPr>
          <w:rFonts w:ascii="Arial" w:hAnsi="Arial" w:cs="Arial"/>
        </w:rPr>
        <w:t xml:space="preserve">are taught. </w:t>
      </w:r>
      <w:r w:rsidR="00253514" w:rsidRPr="00CE3079">
        <w:rPr>
          <w:rFonts w:ascii="Arial" w:hAnsi="Arial" w:cs="Arial"/>
        </w:rPr>
        <w:t xml:space="preserve">Values in this context, provide motivation and </w:t>
      </w:r>
      <w:r w:rsidR="00617976" w:rsidRPr="00CE3079">
        <w:rPr>
          <w:rFonts w:ascii="Arial" w:hAnsi="Arial" w:cs="Arial"/>
        </w:rPr>
        <w:t>guidance</w:t>
      </w:r>
      <w:r w:rsidR="00253514" w:rsidRPr="00CE3079">
        <w:rPr>
          <w:rFonts w:ascii="Arial" w:hAnsi="Arial" w:cs="Arial"/>
        </w:rPr>
        <w:t xml:space="preserve"> </w:t>
      </w:r>
      <w:r w:rsidR="00617976" w:rsidRPr="00CE3079">
        <w:rPr>
          <w:rFonts w:ascii="Arial" w:hAnsi="Arial" w:cs="Arial"/>
        </w:rPr>
        <w:t xml:space="preserve">based on social support and </w:t>
      </w:r>
      <w:r w:rsidR="00617976" w:rsidRPr="00CE3079">
        <w:rPr>
          <w:rFonts w:ascii="Arial" w:hAnsi="Arial" w:cs="Arial"/>
        </w:rPr>
        <w:lastRenderedPageBreak/>
        <w:t xml:space="preserve">cooperation </w:t>
      </w:r>
      <w:r w:rsidR="00617976" w:rsidRPr="00CE3079">
        <w:rPr>
          <w:rStyle w:val="BodyTextChar"/>
        </w:rPr>
        <w:t>(</w:t>
      </w:r>
      <w:hyperlink r:id="rId25" w:anchor="B113-socsci-10-00074" w:history="1">
        <w:r w:rsidR="00617976" w:rsidRPr="00CE3079">
          <w:rPr>
            <w:rStyle w:val="BodyTextChar"/>
            <w:color w:val="0000FF"/>
          </w:rPr>
          <w:t xml:space="preserve">Schwartz and </w:t>
        </w:r>
        <w:proofErr w:type="spellStart"/>
        <w:r w:rsidR="00617976" w:rsidRPr="00CE3079">
          <w:rPr>
            <w:rStyle w:val="BodyTextChar"/>
            <w:color w:val="0000FF"/>
          </w:rPr>
          <w:t>Bardi</w:t>
        </w:r>
        <w:proofErr w:type="spellEnd"/>
      </w:hyperlink>
      <w:r w:rsidR="00617976" w:rsidRPr="00CE3079">
        <w:rPr>
          <w:rStyle w:val="BodyTextChar"/>
          <w:color w:val="0000FF"/>
        </w:rPr>
        <w:t xml:space="preserve">, </w:t>
      </w:r>
      <w:hyperlink r:id="rId26" w:anchor="B113-socsci-10-00074" w:history="1">
        <w:r w:rsidR="00617976" w:rsidRPr="00CE3079">
          <w:rPr>
            <w:rStyle w:val="BodyTextChar"/>
            <w:color w:val="0000FF"/>
          </w:rPr>
          <w:t>2001</w:t>
        </w:r>
      </w:hyperlink>
      <w:r w:rsidR="00617976" w:rsidRPr="00CE3079">
        <w:rPr>
          <w:rStyle w:val="BodyTextChar"/>
        </w:rPr>
        <w:t xml:space="preserve">). </w:t>
      </w:r>
      <w:commentRangeStart w:id="51"/>
      <w:r w:rsidR="00617976" w:rsidRPr="00CE3079">
        <w:rPr>
          <w:rStyle w:val="BodyTextChar"/>
        </w:rPr>
        <w:t xml:space="preserve">Therefore, </w:t>
      </w:r>
      <w:r w:rsidR="0079225F">
        <w:rPr>
          <w:rFonts w:ascii="Arial" w:hAnsi="Arial" w:cs="Arial"/>
        </w:rPr>
        <w:t>imparting</w:t>
      </w:r>
      <w:r w:rsidR="008212CA" w:rsidRPr="00CE3079">
        <w:rPr>
          <w:rFonts w:ascii="Arial" w:hAnsi="Arial" w:cs="Arial"/>
        </w:rPr>
        <w:t xml:space="preserve"> the GUI values constitutes </w:t>
      </w:r>
      <w:r w:rsidR="006302CD" w:rsidRPr="00CE3079">
        <w:rPr>
          <w:rFonts w:ascii="Arial" w:hAnsi="Arial" w:cs="Arial"/>
        </w:rPr>
        <w:t xml:space="preserve">one of the fundamental stages </w:t>
      </w:r>
      <w:r w:rsidR="00F733D9" w:rsidRPr="00CE3079">
        <w:rPr>
          <w:rFonts w:ascii="Arial" w:hAnsi="Arial" w:cs="Arial"/>
        </w:rPr>
        <w:t>since</w:t>
      </w:r>
      <w:r w:rsidR="006302CD" w:rsidRPr="00CE3079">
        <w:rPr>
          <w:rFonts w:ascii="Arial" w:hAnsi="Arial" w:cs="Arial"/>
        </w:rPr>
        <w:t xml:space="preserve"> </w:t>
      </w:r>
      <w:r w:rsidR="004A703F" w:rsidRPr="00CE3079">
        <w:rPr>
          <w:rFonts w:ascii="Arial" w:hAnsi="Arial" w:cs="Arial"/>
        </w:rPr>
        <w:t xml:space="preserve">they are the </w:t>
      </w:r>
      <w:r w:rsidR="007F5908">
        <w:rPr>
          <w:rFonts w:ascii="Arial" w:hAnsi="Arial" w:cs="Arial"/>
        </w:rPr>
        <w:t xml:space="preserve">core </w:t>
      </w:r>
      <w:r w:rsidR="004A703F" w:rsidRPr="00CE3079">
        <w:rPr>
          <w:rFonts w:ascii="Arial" w:hAnsi="Arial" w:cs="Arial"/>
        </w:rPr>
        <w:t xml:space="preserve">principles from which GUI </w:t>
      </w:r>
      <w:r w:rsidR="00DF63E8" w:rsidRPr="00CE3079">
        <w:rPr>
          <w:rFonts w:ascii="Arial" w:hAnsi="Arial" w:cs="Arial"/>
        </w:rPr>
        <w:t xml:space="preserve">functions and </w:t>
      </w:r>
      <w:r w:rsidR="005B3D28" w:rsidRPr="00CE3079">
        <w:rPr>
          <w:rFonts w:ascii="Arial" w:hAnsi="Arial" w:cs="Arial"/>
        </w:rPr>
        <w:t>promotes environmental awareness</w:t>
      </w:r>
      <w:r w:rsidR="00D64D6F">
        <w:rPr>
          <w:rFonts w:ascii="Arial" w:hAnsi="Arial" w:cs="Arial"/>
        </w:rPr>
        <w:t>, nature connection,</w:t>
      </w:r>
      <w:r w:rsidR="00AF6FE2" w:rsidRPr="00CE3079">
        <w:rPr>
          <w:rFonts w:ascii="Arial" w:hAnsi="Arial" w:cs="Arial"/>
        </w:rPr>
        <w:t xml:space="preserve"> and community cooperation</w:t>
      </w:r>
      <w:commentRangeEnd w:id="51"/>
      <w:r w:rsidR="009C2289">
        <w:rPr>
          <w:rStyle w:val="CommentReference"/>
        </w:rPr>
        <w:commentReference w:id="51"/>
      </w:r>
      <w:r w:rsidR="00617976" w:rsidRPr="00CE3079">
        <w:rPr>
          <w:rFonts w:ascii="Arial" w:hAnsi="Arial" w:cs="Arial"/>
        </w:rPr>
        <w:t>.</w:t>
      </w:r>
      <w:r w:rsidR="009C43E7" w:rsidRPr="00CE3079">
        <w:rPr>
          <w:rFonts w:ascii="Arial" w:hAnsi="Arial" w:cs="Arial"/>
        </w:rPr>
        <w:t xml:space="preserve"> At the end of the activity, all members are invited to share in a group discussion</w:t>
      </w:r>
      <w:r w:rsidR="007854DC" w:rsidRPr="00CE3079">
        <w:rPr>
          <w:rFonts w:ascii="Arial" w:hAnsi="Arial" w:cs="Arial"/>
        </w:rPr>
        <w:t>,</w:t>
      </w:r>
      <w:r w:rsidR="009C43E7" w:rsidRPr="00CE3079">
        <w:rPr>
          <w:rFonts w:ascii="Arial" w:hAnsi="Arial" w:cs="Arial"/>
        </w:rPr>
        <w:t xml:space="preserve"> guided by GUI facilitators</w:t>
      </w:r>
      <w:r w:rsidR="007854DC" w:rsidRPr="00CE3079">
        <w:rPr>
          <w:rFonts w:ascii="Arial" w:hAnsi="Arial" w:cs="Arial"/>
        </w:rPr>
        <w:t xml:space="preserve">, </w:t>
      </w:r>
      <w:r w:rsidR="009C43E7" w:rsidRPr="00CE3079">
        <w:rPr>
          <w:rFonts w:ascii="Arial" w:hAnsi="Arial" w:cs="Arial"/>
        </w:rPr>
        <w:t xml:space="preserve">their individual discovery and/or interpretation of the NPM experience. Creating the space for </w:t>
      </w:r>
      <w:r w:rsidR="00DE7CA7">
        <w:rPr>
          <w:rFonts w:ascii="Arial" w:hAnsi="Arial" w:cs="Arial"/>
        </w:rPr>
        <w:t>self-</w:t>
      </w:r>
      <w:r w:rsidR="009C43E7" w:rsidRPr="00CE3079">
        <w:rPr>
          <w:rFonts w:ascii="Arial" w:hAnsi="Arial" w:cs="Arial"/>
        </w:rPr>
        <w:t xml:space="preserve">reflection was found to be important to enable psychological wellbeing and an </w:t>
      </w:r>
      <w:r w:rsidR="009C43E7" w:rsidRPr="004633F6">
        <w:rPr>
          <w:rFonts w:ascii="Arial" w:hAnsi="Arial" w:cs="Arial"/>
        </w:rPr>
        <w:t>immediate sense of restoration</w:t>
      </w:r>
      <w:r w:rsidR="009C43E7" w:rsidRPr="00CE3079">
        <w:rPr>
          <w:rFonts w:ascii="Arial" w:hAnsi="Arial" w:cs="Arial"/>
        </w:rPr>
        <w:t xml:space="preserve"> as it provides the opportunity </w:t>
      </w:r>
      <w:r w:rsidR="009C43E7" w:rsidRPr="00CE3079">
        <w:rPr>
          <w:rFonts w:ascii="Arial" w:hAnsi="Arial" w:cs="Arial"/>
          <w:lang w:val="en-US"/>
        </w:rPr>
        <w:t xml:space="preserve">to enact </w:t>
      </w:r>
      <w:r w:rsidR="009C43E7" w:rsidRPr="004633F6">
        <w:rPr>
          <w:rFonts w:ascii="Arial" w:hAnsi="Arial" w:cs="Arial"/>
          <w:lang w:val="en-US"/>
        </w:rPr>
        <w:t>self-awareness</w:t>
      </w:r>
      <w:r w:rsidR="009C43E7" w:rsidRPr="00CE3079">
        <w:rPr>
          <w:rFonts w:ascii="Arial" w:hAnsi="Arial" w:cs="Arial"/>
          <w:b/>
          <w:bCs/>
          <w:lang w:val="en-US"/>
        </w:rPr>
        <w:t xml:space="preserve"> </w:t>
      </w:r>
      <w:r w:rsidR="009C43E7" w:rsidRPr="00CE3079">
        <w:rPr>
          <w:rFonts w:ascii="Arial" w:hAnsi="Arial" w:cs="Arial"/>
          <w:lang w:val="en-US"/>
        </w:rPr>
        <w:t xml:space="preserve">with the natural environment, thus promoting future environmental responsible </w:t>
      </w:r>
      <w:proofErr w:type="spellStart"/>
      <w:r w:rsidR="009C43E7" w:rsidRPr="00CE3079">
        <w:rPr>
          <w:rFonts w:ascii="Arial" w:hAnsi="Arial" w:cs="Arial"/>
          <w:lang w:val="en-US"/>
        </w:rPr>
        <w:t>behavio</w:t>
      </w:r>
      <w:r w:rsidR="00551FC2" w:rsidRPr="00CE3079">
        <w:rPr>
          <w:rFonts w:ascii="Arial" w:hAnsi="Arial" w:cs="Arial"/>
          <w:lang w:val="en-US"/>
        </w:rPr>
        <w:t>u</w:t>
      </w:r>
      <w:r w:rsidR="009C43E7" w:rsidRPr="00CE3079">
        <w:rPr>
          <w:rFonts w:ascii="Arial" w:hAnsi="Arial" w:cs="Arial"/>
          <w:lang w:val="en-US"/>
        </w:rPr>
        <w:t>rs</w:t>
      </w:r>
      <w:proofErr w:type="spellEnd"/>
      <w:r w:rsidR="009C43E7" w:rsidRPr="00CE3079">
        <w:rPr>
          <w:rFonts w:ascii="Arial" w:hAnsi="Arial" w:cs="Arial"/>
          <w:lang w:val="en-US"/>
        </w:rPr>
        <w:t xml:space="preserve"> </w:t>
      </w:r>
      <w:r w:rsidR="009C43E7" w:rsidRPr="00CE3079">
        <w:rPr>
          <w:rFonts w:ascii="Arial" w:hAnsi="Arial" w:cs="Arial"/>
          <w:lang w:val="en-US"/>
        </w:rPr>
        <w:fldChar w:fldCharType="begin"/>
      </w:r>
      <w:r w:rsidR="009C43E7" w:rsidRPr="00CE3079">
        <w:rPr>
          <w:rFonts w:ascii="Arial" w:hAnsi="Arial" w:cs="Arial"/>
          <w:lang w:val="en-US"/>
        </w:rPr>
        <w:instrText xml:space="preserve"> ADDIN ZOTERO_ITEM CSL_CITATION {"citationID":"ceRq1a9P","properties":{"formattedCitation":"(Whitburn et al., 2019)","plainCitation":"(Whitburn et al., 2019)","noteIndex":0},"citationItems":[{"id":203,"uris":["http://zotero.org/users/2498211/items/NB6NEH76"],"uri":["http://zotero.org/users/2498211/items/NB6NEH76"],"itemData":{"id":203,"type":"article-journal","abstract":"Pro-environmental behaviors (PEBs) may be associated with a personal relationship with nature. We conducted a quasi-experiment with 423 residents who had or had not actively participated in a tree-planting scheme and lived in 20 neighborhoods that differ in their greenness level. We tested whether exposure to nature (specified by the amount of vegetation cover in residents’ neighborhoods) and/or past PEB (specified by tree-planting participation) was associated with residents’ PEB and whether key psychological constructs would mediate these relationships. Structural equation mediation models revealed that the level of neighborhood vegetation and involvement in the planting scheme explained 46% of the variance in PEB, with connection to nature, the use of nature for psychological restoration, and environmental attitudes mediating the relationships. Connection to nature was more strongly associated with engagement in PEB than the use of nature for psychological restoration and environmental attitudes.","container-title":"Environment and Behavior","DOI":"10.1177/0013916517751009","ISSN":"0013-9165, 1552-390X","issue":"7","journalAbbreviation":"Environment and Behavior","language":"en","page":"787-810","source":"DOI.org (Crossref)","title":"Exposure to Urban Nature and Tree Planting Are Related to Pro-Environmental Behavior via Connection to Nature, the Use of Nature for Psychological Restoration, and Environmental Attitudes","volume":"51","author":[{"family":"Whitburn","given":"Julie"},{"family":"Linklater","given":"Wayne L."},{"family":"Milfont","given":"Taciano L."}],"issued":{"date-parts":[["2019",8]]}}}],"schema":"https://github.com/citation-style-language/schema/raw/master/csl-citation.json"} </w:instrText>
      </w:r>
      <w:r w:rsidR="009C43E7" w:rsidRPr="00CE3079">
        <w:rPr>
          <w:rFonts w:ascii="Arial" w:hAnsi="Arial" w:cs="Arial"/>
          <w:lang w:val="en-US"/>
        </w:rPr>
        <w:fldChar w:fldCharType="separate"/>
      </w:r>
      <w:r w:rsidR="009C43E7" w:rsidRPr="00CE3079">
        <w:rPr>
          <w:rFonts w:ascii="Arial" w:hAnsi="Arial" w:cs="Arial"/>
        </w:rPr>
        <w:t>(</w:t>
      </w:r>
      <w:r w:rsidR="009C43E7" w:rsidRPr="00CE3079">
        <w:rPr>
          <w:rFonts w:ascii="Arial" w:hAnsi="Arial" w:cs="Arial"/>
          <w:color w:val="3333FF"/>
        </w:rPr>
        <w:t>Whitburn et al., 2019</w:t>
      </w:r>
      <w:r w:rsidR="009C43E7" w:rsidRPr="00CE3079">
        <w:rPr>
          <w:rFonts w:ascii="Arial" w:hAnsi="Arial" w:cs="Arial"/>
        </w:rPr>
        <w:t>)</w:t>
      </w:r>
      <w:r w:rsidR="009C43E7" w:rsidRPr="00CE3079">
        <w:rPr>
          <w:rFonts w:ascii="Arial" w:hAnsi="Arial" w:cs="Arial"/>
          <w:lang w:val="en-US"/>
        </w:rPr>
        <w:fldChar w:fldCharType="end"/>
      </w:r>
      <w:r w:rsidR="009C43E7" w:rsidRPr="00CE3079">
        <w:rPr>
          <w:rFonts w:ascii="Arial" w:hAnsi="Arial" w:cs="Arial"/>
          <w:lang w:val="en-US"/>
        </w:rPr>
        <w:t xml:space="preserve">. </w:t>
      </w:r>
    </w:p>
    <w:p w14:paraId="6D51147D" w14:textId="2B2F93CF" w:rsidR="009C43E7" w:rsidRPr="004633F6" w:rsidRDefault="00AA7A75" w:rsidP="00F54094">
      <w:pPr>
        <w:pStyle w:val="ListParagraph"/>
        <w:numPr>
          <w:ilvl w:val="0"/>
          <w:numId w:val="21"/>
        </w:numPr>
        <w:rPr>
          <w:rFonts w:ascii="Arial" w:hAnsi="Arial" w:cs="Arial"/>
        </w:rPr>
      </w:pPr>
      <w:r w:rsidRPr="004633F6">
        <w:rPr>
          <w:rFonts w:ascii="Arial" w:hAnsi="Arial" w:cs="Arial"/>
          <w:i/>
          <w:iCs/>
        </w:rPr>
        <w:t>Nature connection</w:t>
      </w:r>
      <w:r w:rsidR="00BC03FF" w:rsidRPr="004633F6">
        <w:rPr>
          <w:rFonts w:ascii="Arial" w:hAnsi="Arial" w:cs="Arial"/>
          <w:i/>
          <w:iCs/>
        </w:rPr>
        <w:t xml:space="preserve"> and psychological restoration</w:t>
      </w:r>
    </w:p>
    <w:p w14:paraId="02DEB711" w14:textId="525888F4" w:rsidR="00E11E11" w:rsidRDefault="00892E03" w:rsidP="004630D7">
      <w:pPr>
        <w:ind w:firstLine="426"/>
        <w:rPr>
          <w:rFonts w:ascii="Arial" w:hAnsi="Arial" w:cs="Arial"/>
        </w:rPr>
      </w:pPr>
      <w:r w:rsidRPr="00892E03">
        <w:rPr>
          <w:rFonts w:ascii="Arial" w:hAnsi="Arial" w:cs="Arial"/>
        </w:rPr>
        <w:t xml:space="preserve">The NPM at GUI was found to integrate three typologies of nature connection, 1) experiential </w:t>
      </w:r>
      <w:r w:rsidR="00FF0E2A">
        <w:rPr>
          <w:rFonts w:ascii="Arial" w:hAnsi="Arial" w:cs="Arial"/>
        </w:rPr>
        <w:t xml:space="preserve">i.e., </w:t>
      </w:r>
      <w:r w:rsidRPr="00892E03">
        <w:rPr>
          <w:rFonts w:ascii="Arial" w:hAnsi="Arial" w:cs="Arial"/>
        </w:rPr>
        <w:t xml:space="preserve">direct interaction with the natural environment; 2) cognitive </w:t>
      </w:r>
      <w:r w:rsidR="00FF0E2A">
        <w:rPr>
          <w:rFonts w:ascii="Arial" w:hAnsi="Arial" w:cs="Arial"/>
        </w:rPr>
        <w:t xml:space="preserve">i.e., </w:t>
      </w:r>
      <w:r w:rsidRPr="00892E03">
        <w:rPr>
          <w:rFonts w:ascii="Arial" w:hAnsi="Arial" w:cs="Arial"/>
        </w:rPr>
        <w:t xml:space="preserve">knowledge and awareness of the natural environment, </w:t>
      </w:r>
      <w:r w:rsidR="00AD31A9" w:rsidRPr="00892E03">
        <w:rPr>
          <w:rFonts w:ascii="Arial" w:hAnsi="Arial" w:cs="Arial"/>
        </w:rPr>
        <w:t>values</w:t>
      </w:r>
      <w:r w:rsidR="004C1594">
        <w:rPr>
          <w:rFonts w:ascii="Arial" w:hAnsi="Arial" w:cs="Arial"/>
        </w:rPr>
        <w:t xml:space="preserve"> (5Gs)</w:t>
      </w:r>
      <w:r w:rsidR="00AD31A9" w:rsidRPr="00892E03">
        <w:rPr>
          <w:rFonts w:ascii="Arial" w:hAnsi="Arial" w:cs="Arial"/>
        </w:rPr>
        <w:t>,</w:t>
      </w:r>
      <w:r w:rsidRPr="00892E03">
        <w:rPr>
          <w:rFonts w:ascii="Arial" w:hAnsi="Arial" w:cs="Arial"/>
        </w:rPr>
        <w:t xml:space="preserve"> and attitudes; </w:t>
      </w:r>
      <w:r w:rsidR="00E11E11">
        <w:rPr>
          <w:rFonts w:ascii="Arial" w:hAnsi="Arial" w:cs="Arial"/>
        </w:rPr>
        <w:t xml:space="preserve">and </w:t>
      </w:r>
      <w:r w:rsidRPr="00892E03">
        <w:rPr>
          <w:rFonts w:ascii="Arial" w:hAnsi="Arial" w:cs="Arial"/>
        </w:rPr>
        <w:t xml:space="preserve">3) emotional </w:t>
      </w:r>
      <w:r w:rsidR="00FF0E2A">
        <w:rPr>
          <w:rFonts w:ascii="Arial" w:hAnsi="Arial" w:cs="Arial"/>
        </w:rPr>
        <w:t xml:space="preserve">i.e., </w:t>
      </w:r>
      <w:r w:rsidRPr="00892E03">
        <w:rPr>
          <w:rFonts w:ascii="Arial" w:hAnsi="Arial" w:cs="Arial"/>
        </w:rPr>
        <w:t>feelings of empathy or attachment to the natural environment (</w:t>
      </w:r>
      <w:r w:rsidRPr="00A7509F">
        <w:rPr>
          <w:rFonts w:ascii="Arial" w:hAnsi="Arial" w:cs="Arial"/>
          <w:color w:val="0000FF"/>
        </w:rPr>
        <w:t>Ives et al., 2018</w:t>
      </w:r>
      <w:r w:rsidRPr="00892E03">
        <w:rPr>
          <w:rFonts w:ascii="Arial" w:hAnsi="Arial" w:cs="Arial"/>
        </w:rPr>
        <w:t>)</w:t>
      </w:r>
      <w:r>
        <w:rPr>
          <w:rFonts w:ascii="Arial" w:hAnsi="Arial" w:cs="Arial"/>
        </w:rPr>
        <w:t xml:space="preserve">. </w:t>
      </w:r>
      <w:r w:rsidR="00BF3640">
        <w:rPr>
          <w:rFonts w:ascii="Arial" w:hAnsi="Arial" w:cs="Arial"/>
        </w:rPr>
        <w:t xml:space="preserve">The experiential and cognitive forms of nature connection were found to be </w:t>
      </w:r>
      <w:r w:rsidR="00580DFE">
        <w:rPr>
          <w:rFonts w:ascii="Arial" w:hAnsi="Arial" w:cs="Arial"/>
        </w:rPr>
        <w:t>influenced by the facilitators of NPM</w:t>
      </w:r>
      <w:r w:rsidR="00D80591">
        <w:rPr>
          <w:rFonts w:ascii="Arial" w:hAnsi="Arial" w:cs="Arial"/>
        </w:rPr>
        <w:t xml:space="preserve"> who provide constant guidance and mentoring. </w:t>
      </w:r>
      <w:r w:rsidR="0070774B">
        <w:rPr>
          <w:rFonts w:ascii="Arial" w:hAnsi="Arial" w:cs="Arial"/>
        </w:rPr>
        <w:t xml:space="preserve">The emotional connection </w:t>
      </w:r>
      <w:r w:rsidR="00F33DAA">
        <w:rPr>
          <w:rFonts w:ascii="Arial" w:hAnsi="Arial" w:cs="Arial"/>
        </w:rPr>
        <w:t xml:space="preserve">to the natural environment was </w:t>
      </w:r>
      <w:r w:rsidR="008F1EB3">
        <w:rPr>
          <w:rFonts w:ascii="Arial" w:hAnsi="Arial" w:cs="Arial"/>
        </w:rPr>
        <w:t>found to be</w:t>
      </w:r>
      <w:r w:rsidR="00F33DAA">
        <w:rPr>
          <w:rFonts w:ascii="Arial" w:hAnsi="Arial" w:cs="Arial"/>
        </w:rPr>
        <w:t xml:space="preserve"> related to </w:t>
      </w:r>
      <w:r w:rsidR="00A378FF">
        <w:rPr>
          <w:rFonts w:ascii="Arial" w:hAnsi="Arial" w:cs="Arial"/>
        </w:rPr>
        <w:t>sense of community, which could be explained by the collective character of the NPM</w:t>
      </w:r>
      <w:r w:rsidR="008F1EB3">
        <w:rPr>
          <w:rFonts w:ascii="Arial" w:hAnsi="Arial" w:cs="Arial"/>
        </w:rPr>
        <w:t xml:space="preserve"> activities.</w:t>
      </w:r>
      <w:r w:rsidR="0070774B">
        <w:rPr>
          <w:rFonts w:ascii="Arial" w:hAnsi="Arial" w:cs="Arial"/>
        </w:rPr>
        <w:t xml:space="preserve"> </w:t>
      </w:r>
      <w:r w:rsidR="00783AE2">
        <w:rPr>
          <w:rFonts w:ascii="Arial" w:hAnsi="Arial" w:cs="Arial"/>
          <w:lang w:val="en-US"/>
        </w:rPr>
        <w:t xml:space="preserve">Benefits to the health and wellbeing </w:t>
      </w:r>
      <w:r w:rsidR="00B5073C">
        <w:rPr>
          <w:rFonts w:ascii="Arial" w:hAnsi="Arial" w:cs="Arial"/>
          <w:lang w:val="en-US"/>
        </w:rPr>
        <w:t>were reported as feelings of restoration</w:t>
      </w:r>
      <w:r w:rsidR="0097436E">
        <w:rPr>
          <w:rFonts w:ascii="Arial" w:hAnsi="Arial" w:cs="Arial"/>
          <w:lang w:val="en-US"/>
        </w:rPr>
        <w:t xml:space="preserve"> and self-</w:t>
      </w:r>
      <w:r w:rsidR="009B16A2">
        <w:rPr>
          <w:rFonts w:ascii="Arial" w:hAnsi="Arial" w:cs="Arial"/>
          <w:lang w:val="en-US"/>
        </w:rPr>
        <w:t>awareness</w:t>
      </w:r>
      <w:r w:rsidR="00FA2ED9">
        <w:rPr>
          <w:rFonts w:ascii="Arial" w:hAnsi="Arial" w:cs="Arial"/>
          <w:lang w:val="en-US"/>
        </w:rPr>
        <w:t xml:space="preserve"> provided by a greater connection to nature. This </w:t>
      </w:r>
      <w:r w:rsidR="009B16A2">
        <w:rPr>
          <w:rFonts w:ascii="Arial" w:hAnsi="Arial" w:cs="Arial"/>
          <w:lang w:val="en-US"/>
        </w:rPr>
        <w:t>concord</w:t>
      </w:r>
      <w:r w:rsidR="0099223C">
        <w:rPr>
          <w:rFonts w:ascii="Arial" w:hAnsi="Arial" w:cs="Arial"/>
          <w:lang w:val="en-US"/>
        </w:rPr>
        <w:t>s</w:t>
      </w:r>
      <w:r w:rsidR="00B5073C">
        <w:rPr>
          <w:rFonts w:ascii="Arial" w:hAnsi="Arial" w:cs="Arial"/>
          <w:lang w:val="en-US"/>
        </w:rPr>
        <w:t xml:space="preserve"> with several studies in environmental psychology demonstrating the effect of </w:t>
      </w:r>
      <w:r w:rsidR="00D138C4">
        <w:rPr>
          <w:rFonts w:ascii="Arial" w:hAnsi="Arial" w:cs="Arial"/>
          <w:lang w:val="en-US"/>
        </w:rPr>
        <w:t xml:space="preserve">feelings of nature connection </w:t>
      </w:r>
      <w:r w:rsidR="00D6163F">
        <w:rPr>
          <w:rFonts w:ascii="Arial" w:hAnsi="Arial" w:cs="Arial"/>
          <w:lang w:val="en-US"/>
        </w:rPr>
        <w:t>on the</w:t>
      </w:r>
      <w:r w:rsidR="00D138C4">
        <w:rPr>
          <w:rFonts w:ascii="Arial" w:hAnsi="Arial" w:cs="Arial"/>
          <w:lang w:val="en-US"/>
        </w:rPr>
        <w:t xml:space="preserve"> </w:t>
      </w:r>
      <w:r w:rsidR="003E6F0E">
        <w:rPr>
          <w:rFonts w:ascii="Arial" w:hAnsi="Arial" w:cs="Arial"/>
          <w:lang w:val="en-US"/>
        </w:rPr>
        <w:t>psychological wellbeing (IBI</w:t>
      </w:r>
      <w:r w:rsidR="00C234E5">
        <w:rPr>
          <w:rFonts w:ascii="Arial" w:hAnsi="Arial" w:cs="Arial"/>
          <w:lang w:val="en-US"/>
        </w:rPr>
        <w:t>D</w:t>
      </w:r>
      <w:r w:rsidR="003E6F0E">
        <w:rPr>
          <w:rFonts w:ascii="Arial" w:hAnsi="Arial" w:cs="Arial"/>
          <w:lang w:val="en-US"/>
        </w:rPr>
        <w:t xml:space="preserve">). </w:t>
      </w:r>
      <w:r w:rsidR="00C234E5">
        <w:rPr>
          <w:rFonts w:ascii="Arial" w:hAnsi="Arial" w:cs="Arial"/>
          <w:lang w:val="en-US"/>
        </w:rPr>
        <w:t xml:space="preserve">Additionally, </w:t>
      </w:r>
      <w:r w:rsidR="00AD31A9">
        <w:rPr>
          <w:rFonts w:ascii="Arial" w:hAnsi="Arial" w:cs="Arial"/>
          <w:lang w:val="en-US"/>
        </w:rPr>
        <w:t xml:space="preserve">the </w:t>
      </w:r>
      <w:r w:rsidR="0073574D">
        <w:rPr>
          <w:rFonts w:ascii="Arial" w:hAnsi="Arial" w:cs="Arial"/>
          <w:lang w:val="en-US"/>
        </w:rPr>
        <w:t xml:space="preserve">interactions with </w:t>
      </w:r>
      <w:r w:rsidR="00516F6A">
        <w:rPr>
          <w:rFonts w:ascii="Arial" w:hAnsi="Arial" w:cs="Arial"/>
          <w:lang w:val="en-US"/>
        </w:rPr>
        <w:t xml:space="preserve">facilitators and </w:t>
      </w:r>
      <w:r w:rsidR="0073574D">
        <w:rPr>
          <w:rFonts w:ascii="Arial" w:hAnsi="Arial" w:cs="Arial"/>
          <w:lang w:val="en-US"/>
        </w:rPr>
        <w:t>other volunteers</w:t>
      </w:r>
      <w:r w:rsidR="00516F6A">
        <w:rPr>
          <w:rFonts w:ascii="Arial" w:hAnsi="Arial" w:cs="Arial"/>
          <w:lang w:val="en-US"/>
        </w:rPr>
        <w:t xml:space="preserve"> </w:t>
      </w:r>
      <w:r w:rsidR="0015189A">
        <w:rPr>
          <w:rFonts w:ascii="Arial" w:hAnsi="Arial" w:cs="Arial"/>
          <w:lang w:val="en-US"/>
        </w:rPr>
        <w:t>could promote a</w:t>
      </w:r>
      <w:r w:rsidR="00E944DC">
        <w:rPr>
          <w:rFonts w:ascii="Arial" w:hAnsi="Arial" w:cs="Arial"/>
          <w:lang w:val="en-US"/>
        </w:rPr>
        <w:t xml:space="preserve"> </w:t>
      </w:r>
      <w:r w:rsidR="006C2616">
        <w:rPr>
          <w:rFonts w:ascii="Arial" w:hAnsi="Arial" w:cs="Arial"/>
          <w:lang w:val="en-US"/>
        </w:rPr>
        <w:t xml:space="preserve">sense of social cohesion and sense of community, factors known to enhance one’s </w:t>
      </w:r>
      <w:r w:rsidR="00AD31A9">
        <w:rPr>
          <w:rFonts w:ascii="Arial" w:hAnsi="Arial" w:cs="Arial"/>
          <w:lang w:val="en-US"/>
        </w:rPr>
        <w:t>health and</w:t>
      </w:r>
      <w:r w:rsidR="00BD71CF">
        <w:rPr>
          <w:rFonts w:ascii="Arial" w:hAnsi="Arial" w:cs="Arial"/>
          <w:lang w:val="en-US"/>
        </w:rPr>
        <w:t xml:space="preserve"> wellbeing</w:t>
      </w:r>
      <w:r w:rsidR="00B3314C">
        <w:rPr>
          <w:rFonts w:ascii="Arial" w:hAnsi="Arial" w:cs="Arial"/>
          <w:lang w:val="en-US"/>
        </w:rPr>
        <w:t xml:space="preserve"> (</w:t>
      </w:r>
      <w:r w:rsidR="00B3314C" w:rsidRPr="00CE3079">
        <w:rPr>
          <w:rFonts w:ascii="Arial" w:hAnsi="Arial" w:cs="Arial"/>
          <w:color w:val="0000FF"/>
        </w:rPr>
        <w:t xml:space="preserve">Jennings and </w:t>
      </w:r>
      <w:proofErr w:type="spellStart"/>
      <w:r w:rsidR="00B3314C" w:rsidRPr="00CE3079">
        <w:rPr>
          <w:rFonts w:ascii="Arial" w:hAnsi="Arial" w:cs="Arial"/>
          <w:color w:val="0000FF"/>
        </w:rPr>
        <w:t>Bamkole</w:t>
      </w:r>
      <w:proofErr w:type="spellEnd"/>
      <w:r w:rsidR="00B3314C" w:rsidRPr="00CE3079">
        <w:rPr>
          <w:rFonts w:ascii="Arial" w:hAnsi="Arial" w:cs="Arial"/>
          <w:color w:val="0000FF"/>
        </w:rPr>
        <w:t>, 2019</w:t>
      </w:r>
      <w:r w:rsidR="00B3314C" w:rsidRPr="00B3314C">
        <w:rPr>
          <w:rFonts w:ascii="Arial" w:hAnsi="Arial" w:cs="Arial"/>
        </w:rPr>
        <w:t>)</w:t>
      </w:r>
      <w:r w:rsidR="00AD31A9">
        <w:rPr>
          <w:rFonts w:ascii="Arial" w:hAnsi="Arial" w:cs="Arial"/>
        </w:rPr>
        <w:t xml:space="preserve">. </w:t>
      </w:r>
    </w:p>
    <w:p w14:paraId="614B3849" w14:textId="0784E327" w:rsidR="00FE208A" w:rsidRDefault="007619F4" w:rsidP="00D57D50">
      <w:pPr>
        <w:ind w:firstLine="426"/>
        <w:rPr>
          <w:rFonts w:ascii="Arial" w:hAnsi="Arial" w:cs="Arial"/>
        </w:rPr>
      </w:pPr>
      <w:r>
        <w:rPr>
          <w:rFonts w:ascii="Arial" w:hAnsi="Arial" w:cs="Arial"/>
          <w:lang w:val="en-US"/>
        </w:rPr>
        <w:t xml:space="preserve">Additionally, NPM programmes were found to </w:t>
      </w:r>
      <w:r w:rsidRPr="00CE3079">
        <w:rPr>
          <w:rFonts w:ascii="Arial" w:hAnsi="Arial" w:cs="Arial"/>
        </w:rPr>
        <w:t>unfold an alternative path to generating knowledge and self-discovery that supports societal transformations. The cultivation of collaborative learning through hands on experience</w:t>
      </w:r>
      <w:r>
        <w:rPr>
          <w:rFonts w:ascii="Arial" w:hAnsi="Arial" w:cs="Arial"/>
        </w:rPr>
        <w:t xml:space="preserve">, </w:t>
      </w:r>
      <w:r w:rsidRPr="00CE3079">
        <w:rPr>
          <w:rFonts w:ascii="Arial" w:hAnsi="Arial" w:cs="Arial"/>
        </w:rPr>
        <w:t>self-efficacy, intrinsic motivation (interests and enjoyment, perceived competence, and perceived choice)</w:t>
      </w:r>
      <w:r>
        <w:rPr>
          <w:rFonts w:ascii="Arial" w:hAnsi="Arial" w:cs="Arial"/>
        </w:rPr>
        <w:t xml:space="preserve"> </w:t>
      </w:r>
      <w:r w:rsidRPr="00CE3079">
        <w:rPr>
          <w:rFonts w:ascii="Arial" w:hAnsi="Arial" w:cs="Arial"/>
        </w:rPr>
        <w:t xml:space="preserve">and appreciation of the natural environment offers new perspectives </w:t>
      </w:r>
      <w:r>
        <w:rPr>
          <w:rFonts w:ascii="Arial" w:hAnsi="Arial" w:cs="Arial"/>
        </w:rPr>
        <w:t>that could influence future engagement in pro-environmental behaviours (</w:t>
      </w:r>
      <w:r w:rsidRPr="00171B25">
        <w:rPr>
          <w:rFonts w:ascii="Arial" w:hAnsi="Arial" w:cs="Arial"/>
          <w:color w:val="0000FF"/>
        </w:rPr>
        <w:t>Lauren et al., 2016</w:t>
      </w:r>
      <w:r>
        <w:rPr>
          <w:rFonts w:ascii="Arial" w:hAnsi="Arial" w:cs="Arial"/>
        </w:rPr>
        <w:t xml:space="preserve">). </w:t>
      </w:r>
      <w:r w:rsidR="009C43E7" w:rsidRPr="00CE3079">
        <w:rPr>
          <w:rFonts w:ascii="Arial" w:hAnsi="Arial" w:cs="Arial"/>
          <w:lang w:val="en-US"/>
        </w:rPr>
        <w:lastRenderedPageBreak/>
        <w:t xml:space="preserve">For instance, volunteers </w:t>
      </w:r>
      <w:r w:rsidR="00B843C7" w:rsidRPr="00CE3079">
        <w:rPr>
          <w:rFonts w:ascii="Arial" w:hAnsi="Arial" w:cs="Arial"/>
          <w:lang w:val="en-US"/>
        </w:rPr>
        <w:t>in</w:t>
      </w:r>
      <w:r w:rsidR="009C43E7" w:rsidRPr="00CE3079">
        <w:rPr>
          <w:rFonts w:ascii="Arial" w:hAnsi="Arial" w:cs="Arial"/>
          <w:lang w:val="en-US"/>
        </w:rPr>
        <w:t xml:space="preserve"> Group 2 (</w:t>
      </w:r>
      <w:r w:rsidR="009C43E7" w:rsidRPr="00CE3079">
        <w:rPr>
          <w:rFonts w:ascii="Arial" w:hAnsi="Arial" w:cs="Arial"/>
        </w:rPr>
        <w:t xml:space="preserve">senior members) were found to participate in more than two NPM activities and </w:t>
      </w:r>
      <w:r w:rsidR="00B843C7" w:rsidRPr="00CE3079">
        <w:rPr>
          <w:rFonts w:ascii="Arial" w:hAnsi="Arial" w:cs="Arial"/>
        </w:rPr>
        <w:t>generally have a</w:t>
      </w:r>
      <w:r w:rsidR="009C43E7" w:rsidRPr="00CE3079">
        <w:rPr>
          <w:rFonts w:ascii="Arial" w:hAnsi="Arial" w:cs="Arial"/>
        </w:rPr>
        <w:t xml:space="preserve"> longe</w:t>
      </w:r>
      <w:r w:rsidR="00B843C7" w:rsidRPr="00CE3079">
        <w:rPr>
          <w:rFonts w:ascii="Arial" w:hAnsi="Arial" w:cs="Arial"/>
        </w:rPr>
        <w:t>r commitment</w:t>
      </w:r>
      <w:r w:rsidR="009C43E7" w:rsidRPr="00CE3079">
        <w:rPr>
          <w:rFonts w:ascii="Arial" w:hAnsi="Arial" w:cs="Arial"/>
        </w:rPr>
        <w:t xml:space="preserve">. Individuals in this group, have initiated a process of self-reflection and have </w:t>
      </w:r>
      <w:r w:rsidR="00EF2E7C" w:rsidRPr="00CE3079">
        <w:rPr>
          <w:rFonts w:ascii="Arial" w:hAnsi="Arial" w:cs="Arial"/>
        </w:rPr>
        <w:t xml:space="preserve">embraced </w:t>
      </w:r>
      <w:r w:rsidR="009C43E7" w:rsidRPr="00CE3079">
        <w:rPr>
          <w:rFonts w:ascii="Arial" w:hAnsi="Arial" w:cs="Arial"/>
        </w:rPr>
        <w:t xml:space="preserve">the 5G </w:t>
      </w:r>
      <w:r w:rsidR="00D57D50">
        <w:rPr>
          <w:rFonts w:ascii="Arial" w:hAnsi="Arial" w:cs="Arial"/>
        </w:rPr>
        <w:t>values</w:t>
      </w:r>
      <w:r w:rsidR="009C43E7" w:rsidRPr="00CE3079">
        <w:rPr>
          <w:rFonts w:ascii="Arial" w:hAnsi="Arial" w:cs="Arial"/>
        </w:rPr>
        <w:t xml:space="preserve">. They reach a high degree of independence enacting feelings of enjoyment, competence, perceived choice, and </w:t>
      </w:r>
      <w:r w:rsidR="009C43E7" w:rsidRPr="00CE3079">
        <w:rPr>
          <w:rFonts w:ascii="Arial" w:hAnsi="Arial" w:cs="Arial"/>
          <w:lang w:val="en-US"/>
        </w:rPr>
        <w:t>greater connection to the natural environment. In this phase, the common ground set up initially by the facilitators is assimilated, shared, and expressed collectively. Ultimately, the volunteers of this group become the facilitators and guides for those in Group 1. These results align with studies in community development (</w:t>
      </w:r>
      <w:r w:rsidR="009C43E7" w:rsidRPr="00CE3079">
        <w:rPr>
          <w:rFonts w:ascii="Arial" w:hAnsi="Arial" w:cs="Arial"/>
          <w:color w:val="0000FF"/>
          <w:lang w:val="en-US"/>
        </w:rPr>
        <w:t>Christens, 2012</w:t>
      </w:r>
      <w:r w:rsidR="009C43E7" w:rsidRPr="00CE3079">
        <w:rPr>
          <w:rFonts w:ascii="Arial" w:hAnsi="Arial" w:cs="Arial"/>
          <w:lang w:val="en-US"/>
        </w:rPr>
        <w:t xml:space="preserve">) </w:t>
      </w:r>
      <w:r w:rsidR="0066427C" w:rsidRPr="00CE3079">
        <w:rPr>
          <w:rFonts w:ascii="Arial" w:hAnsi="Arial" w:cs="Arial"/>
          <w:lang w:val="en-US"/>
        </w:rPr>
        <w:t>showing that</w:t>
      </w:r>
      <w:r w:rsidR="009C43E7" w:rsidRPr="00CE3079">
        <w:rPr>
          <w:rFonts w:ascii="Arial" w:hAnsi="Arial" w:cs="Arial"/>
          <w:lang w:val="en-US"/>
        </w:rPr>
        <w:t xml:space="preserve"> facilitators of placemaking provide the technical, social, and emotional support for newer participants in the process of empowerment helping them gain critical awareness, skills, and knowledge (</w:t>
      </w:r>
      <w:r w:rsidR="009C43E7" w:rsidRPr="00CE3079">
        <w:rPr>
          <w:rFonts w:ascii="Arial" w:hAnsi="Arial" w:cs="Arial"/>
          <w:color w:val="0000FF"/>
          <w:lang w:val="en-US"/>
        </w:rPr>
        <w:t xml:space="preserve">Kieffer, 1984; Ospina &amp; </w:t>
      </w:r>
      <w:proofErr w:type="spellStart"/>
      <w:r w:rsidR="009C43E7" w:rsidRPr="00CE3079">
        <w:rPr>
          <w:rFonts w:ascii="Arial" w:hAnsi="Arial" w:cs="Arial"/>
          <w:color w:val="0000FF"/>
          <w:lang w:val="en-US"/>
        </w:rPr>
        <w:t>Foldy</w:t>
      </w:r>
      <w:proofErr w:type="spellEnd"/>
      <w:r w:rsidR="009C43E7" w:rsidRPr="00CE3079">
        <w:rPr>
          <w:rFonts w:ascii="Arial" w:hAnsi="Arial" w:cs="Arial"/>
          <w:color w:val="0000FF"/>
          <w:lang w:val="en-US"/>
        </w:rPr>
        <w:t>, 2010; Christens, 2012</w:t>
      </w:r>
      <w:r w:rsidR="009C43E7" w:rsidRPr="00CE3079">
        <w:rPr>
          <w:rFonts w:ascii="Arial" w:hAnsi="Arial" w:cs="Arial"/>
          <w:lang w:val="en-US"/>
        </w:rPr>
        <w:t xml:space="preserve">). </w:t>
      </w:r>
    </w:p>
    <w:p w14:paraId="4613D037" w14:textId="0644B9CE" w:rsidR="009C43E7" w:rsidRPr="00CE3079" w:rsidRDefault="00F54094" w:rsidP="009C43E7">
      <w:pPr>
        <w:rPr>
          <w:rFonts w:ascii="Arial" w:hAnsi="Arial" w:cs="Arial"/>
          <w:i/>
          <w:iCs/>
          <w:lang w:val="en-US"/>
        </w:rPr>
      </w:pPr>
      <w:r w:rsidRPr="00CE3079">
        <w:rPr>
          <w:rFonts w:ascii="Arial" w:hAnsi="Arial" w:cs="Arial"/>
          <w:i/>
          <w:iCs/>
          <w:lang w:val="en-US"/>
        </w:rPr>
        <w:t xml:space="preserve">c) </w:t>
      </w:r>
      <w:r w:rsidR="00AA629D" w:rsidRPr="00CE3079">
        <w:rPr>
          <w:rFonts w:ascii="Arial" w:hAnsi="Arial" w:cs="Arial"/>
          <w:i/>
          <w:iCs/>
          <w:lang w:val="en-US"/>
        </w:rPr>
        <w:t>Environmental awareness and sense of</w:t>
      </w:r>
      <w:r w:rsidR="006A45AE" w:rsidRPr="00CE3079">
        <w:rPr>
          <w:rFonts w:ascii="Arial" w:hAnsi="Arial" w:cs="Arial"/>
          <w:i/>
          <w:iCs/>
          <w:lang w:val="en-US"/>
        </w:rPr>
        <w:t xml:space="preserve"> c</w:t>
      </w:r>
      <w:r w:rsidR="009C43E7" w:rsidRPr="00CE3079">
        <w:rPr>
          <w:rFonts w:ascii="Arial" w:hAnsi="Arial" w:cs="Arial"/>
          <w:i/>
          <w:iCs/>
          <w:lang w:val="en-US"/>
        </w:rPr>
        <w:t>ommunity</w:t>
      </w:r>
      <w:r w:rsidR="006A45AE" w:rsidRPr="00CE3079">
        <w:rPr>
          <w:rFonts w:ascii="Arial" w:hAnsi="Arial" w:cs="Arial"/>
          <w:i/>
          <w:iCs/>
          <w:lang w:val="en-US"/>
        </w:rPr>
        <w:t xml:space="preserve">: Enhanced </w:t>
      </w:r>
      <w:r w:rsidR="009C43E7" w:rsidRPr="00CE3079">
        <w:rPr>
          <w:rFonts w:ascii="Arial" w:hAnsi="Arial" w:cs="Arial"/>
          <w:i/>
          <w:iCs/>
          <w:lang w:val="en-US"/>
        </w:rPr>
        <w:t>psychological wellbeing</w:t>
      </w:r>
    </w:p>
    <w:p w14:paraId="63F92495" w14:textId="1DFA5C1C" w:rsidR="00FB1D5E" w:rsidRPr="00CE3079" w:rsidRDefault="0090509D" w:rsidP="00C21234">
      <w:pPr>
        <w:ind w:firstLine="426"/>
        <w:rPr>
          <w:rFonts w:ascii="Arial" w:hAnsi="Arial" w:cs="Arial"/>
          <w:lang w:val="en-US"/>
        </w:rPr>
      </w:pPr>
      <w:r w:rsidRPr="00CE3079">
        <w:rPr>
          <w:rFonts w:ascii="Arial" w:hAnsi="Arial" w:cs="Arial"/>
        </w:rPr>
        <w:t>The positive correlation between sense of community and frequency of engagement indicated that long-term interaction</w:t>
      </w:r>
      <w:r w:rsidR="00CD0A98" w:rsidRPr="00CE3079">
        <w:rPr>
          <w:rFonts w:ascii="Arial" w:hAnsi="Arial" w:cs="Arial"/>
        </w:rPr>
        <w:t>s</w:t>
      </w:r>
      <w:r w:rsidRPr="00CE3079">
        <w:rPr>
          <w:rFonts w:ascii="Arial" w:hAnsi="Arial" w:cs="Arial"/>
        </w:rPr>
        <w:t xml:space="preserve"> with GUI facilitators and NPM programmes</w:t>
      </w:r>
      <w:r w:rsidR="009C43E7" w:rsidRPr="00CE3079">
        <w:rPr>
          <w:rFonts w:ascii="Arial" w:hAnsi="Arial" w:cs="Arial"/>
          <w:lang w:val="en-US"/>
        </w:rPr>
        <w:t xml:space="preserve"> manifest</w:t>
      </w:r>
      <w:r w:rsidR="00124F29" w:rsidRPr="00CE3079">
        <w:rPr>
          <w:rFonts w:ascii="Arial" w:hAnsi="Arial" w:cs="Arial"/>
          <w:lang w:val="en-US"/>
        </w:rPr>
        <w:t>ed</w:t>
      </w:r>
      <w:r w:rsidR="009C43E7" w:rsidRPr="00CE3079">
        <w:rPr>
          <w:rFonts w:ascii="Arial" w:hAnsi="Arial" w:cs="Arial"/>
          <w:lang w:val="en-US"/>
        </w:rPr>
        <w:t xml:space="preserve"> feelings of </w:t>
      </w:r>
      <w:r w:rsidR="00124F29" w:rsidRPr="00CE3079">
        <w:rPr>
          <w:rFonts w:ascii="Arial" w:hAnsi="Arial" w:cs="Arial"/>
          <w:lang w:val="en-US"/>
        </w:rPr>
        <w:t>‘</w:t>
      </w:r>
      <w:r w:rsidR="009C43E7" w:rsidRPr="00CE3079">
        <w:rPr>
          <w:rFonts w:ascii="Arial" w:hAnsi="Arial" w:cs="Arial"/>
          <w:lang w:val="en-US"/>
        </w:rPr>
        <w:t>safe place</w:t>
      </w:r>
      <w:r w:rsidR="00124F29" w:rsidRPr="00CE3079">
        <w:rPr>
          <w:rFonts w:ascii="Arial" w:hAnsi="Arial" w:cs="Arial"/>
          <w:lang w:val="en-US"/>
        </w:rPr>
        <w:t>’</w:t>
      </w:r>
      <w:r w:rsidR="00CA62D9" w:rsidRPr="00CE3079">
        <w:rPr>
          <w:rFonts w:ascii="Arial" w:hAnsi="Arial" w:cs="Arial"/>
          <w:color w:val="0000FF"/>
        </w:rPr>
        <w:t>.</w:t>
      </w:r>
      <w:r w:rsidR="00CD0A98" w:rsidRPr="00CE3079">
        <w:rPr>
          <w:rFonts w:ascii="Arial" w:hAnsi="Arial" w:cs="Arial"/>
          <w:color w:val="0000FF"/>
        </w:rPr>
        <w:t xml:space="preserve"> </w:t>
      </w:r>
      <w:r w:rsidR="009C43E7" w:rsidRPr="00CE3079">
        <w:rPr>
          <w:rFonts w:ascii="Arial" w:hAnsi="Arial" w:cs="Arial"/>
          <w:lang w:val="en-US"/>
        </w:rPr>
        <w:t xml:space="preserve">Although constant </w:t>
      </w:r>
      <w:r w:rsidR="009C43E7" w:rsidRPr="00CE3079">
        <w:rPr>
          <w:rFonts w:ascii="Arial" w:hAnsi="Arial" w:cs="Arial"/>
          <w:szCs w:val="24"/>
        </w:rPr>
        <w:t xml:space="preserve">frequency and engagement in NPM programmes </w:t>
      </w:r>
      <w:r w:rsidR="009C43E7" w:rsidRPr="00CE3079">
        <w:rPr>
          <w:rFonts w:ascii="Arial" w:hAnsi="Arial" w:cs="Arial"/>
        </w:rPr>
        <w:t xml:space="preserve">might not </w:t>
      </w:r>
      <w:r w:rsidR="00760844" w:rsidRPr="00CE3079">
        <w:rPr>
          <w:rFonts w:ascii="Arial" w:hAnsi="Arial" w:cs="Arial"/>
        </w:rPr>
        <w:t xml:space="preserve">immediately </w:t>
      </w:r>
      <w:r w:rsidR="009C43E7" w:rsidRPr="00CE3079">
        <w:rPr>
          <w:rFonts w:ascii="Arial" w:hAnsi="Arial" w:cs="Arial"/>
        </w:rPr>
        <w:t xml:space="preserve">influence </w:t>
      </w:r>
      <w:r w:rsidR="00C22104" w:rsidRPr="00CE3079">
        <w:rPr>
          <w:rFonts w:ascii="Arial" w:hAnsi="Arial" w:cs="Arial"/>
        </w:rPr>
        <w:t xml:space="preserve">the </w:t>
      </w:r>
      <w:r w:rsidR="009C43E7" w:rsidRPr="00CE3079">
        <w:rPr>
          <w:rFonts w:ascii="Arial" w:hAnsi="Arial" w:cs="Arial"/>
        </w:rPr>
        <w:t>sense of connection to nature</w:t>
      </w:r>
      <w:r w:rsidR="00A06C5C" w:rsidRPr="00CE3079">
        <w:rPr>
          <w:rFonts w:ascii="Arial" w:hAnsi="Arial" w:cs="Arial"/>
        </w:rPr>
        <w:t>,</w:t>
      </w:r>
      <w:r w:rsidR="009C43E7" w:rsidRPr="00CE3079">
        <w:rPr>
          <w:rFonts w:ascii="Arial" w:hAnsi="Arial" w:cs="Arial"/>
        </w:rPr>
        <w:t xml:space="preserve"> individuals that develop</w:t>
      </w:r>
      <w:r w:rsidR="00760844" w:rsidRPr="00CE3079">
        <w:rPr>
          <w:rFonts w:ascii="Arial" w:hAnsi="Arial" w:cs="Arial"/>
        </w:rPr>
        <w:t>ed</w:t>
      </w:r>
      <w:r w:rsidR="009C43E7" w:rsidRPr="00CE3079">
        <w:rPr>
          <w:rFonts w:ascii="Arial" w:hAnsi="Arial" w:cs="Arial"/>
        </w:rPr>
        <w:t xml:space="preserve"> a sense of community </w:t>
      </w:r>
      <w:r w:rsidR="00343913" w:rsidRPr="00CE3079">
        <w:rPr>
          <w:rFonts w:ascii="Arial" w:hAnsi="Arial" w:cs="Arial"/>
        </w:rPr>
        <w:t>to</w:t>
      </w:r>
      <w:r w:rsidR="009C43E7" w:rsidRPr="00CE3079">
        <w:rPr>
          <w:rFonts w:ascii="Arial" w:hAnsi="Arial" w:cs="Arial"/>
        </w:rPr>
        <w:t xml:space="preserve"> GUI</w:t>
      </w:r>
      <w:r w:rsidR="00760844" w:rsidRPr="00CE3079">
        <w:rPr>
          <w:rFonts w:ascii="Arial" w:hAnsi="Arial" w:cs="Arial"/>
        </w:rPr>
        <w:t>,</w:t>
      </w:r>
      <w:r w:rsidR="009C43E7" w:rsidRPr="00CE3079">
        <w:rPr>
          <w:rFonts w:ascii="Arial" w:hAnsi="Arial" w:cs="Arial"/>
        </w:rPr>
        <w:t xml:space="preserve"> </w:t>
      </w:r>
      <w:r w:rsidR="00343913" w:rsidRPr="00CE3079">
        <w:rPr>
          <w:rFonts w:ascii="Arial" w:hAnsi="Arial" w:cs="Arial"/>
        </w:rPr>
        <w:t>generally</w:t>
      </w:r>
      <w:r w:rsidR="009C43E7" w:rsidRPr="00CE3079">
        <w:rPr>
          <w:rFonts w:ascii="Arial" w:hAnsi="Arial" w:cs="Arial"/>
        </w:rPr>
        <w:t xml:space="preserve"> fel</w:t>
      </w:r>
      <w:r w:rsidR="00343913" w:rsidRPr="00CE3079">
        <w:rPr>
          <w:rFonts w:ascii="Arial" w:hAnsi="Arial" w:cs="Arial"/>
        </w:rPr>
        <w:t>t</w:t>
      </w:r>
      <w:r w:rsidR="00502A04" w:rsidRPr="00CE3079">
        <w:rPr>
          <w:rFonts w:ascii="Arial" w:hAnsi="Arial" w:cs="Arial"/>
        </w:rPr>
        <w:t xml:space="preserve"> more</w:t>
      </w:r>
      <w:r w:rsidR="009C43E7" w:rsidRPr="00CE3079">
        <w:rPr>
          <w:rFonts w:ascii="Arial" w:hAnsi="Arial" w:cs="Arial"/>
        </w:rPr>
        <w:t xml:space="preserve"> motivated</w:t>
      </w:r>
      <w:r w:rsidR="00E216D3">
        <w:rPr>
          <w:rFonts w:ascii="Arial" w:hAnsi="Arial" w:cs="Arial"/>
        </w:rPr>
        <w:t xml:space="preserve"> and</w:t>
      </w:r>
      <w:r w:rsidR="009C43E7" w:rsidRPr="00CE3079">
        <w:rPr>
          <w:rFonts w:ascii="Arial" w:hAnsi="Arial" w:cs="Arial"/>
        </w:rPr>
        <w:t xml:space="preserve"> competent.</w:t>
      </w:r>
      <w:r w:rsidR="00F96BA3" w:rsidRPr="00CE3079">
        <w:rPr>
          <w:rFonts w:ascii="Arial" w:hAnsi="Arial" w:cs="Arial"/>
        </w:rPr>
        <w:t xml:space="preserve"> </w:t>
      </w:r>
      <w:r w:rsidR="00FB1D5E" w:rsidRPr="00CE3079">
        <w:rPr>
          <w:rFonts w:ascii="Arial" w:hAnsi="Arial" w:cs="Arial"/>
        </w:rPr>
        <w:t>These results align with studies indicating that sense of community is a key factor t</w:t>
      </w:r>
      <w:r w:rsidR="0097413B" w:rsidRPr="00CE3079">
        <w:rPr>
          <w:rFonts w:ascii="Arial" w:hAnsi="Arial" w:cs="Arial"/>
        </w:rPr>
        <w:t>hat</w:t>
      </w:r>
      <w:r w:rsidR="00FB1D5E" w:rsidRPr="00CE3079">
        <w:rPr>
          <w:rFonts w:ascii="Arial" w:hAnsi="Arial" w:cs="Arial"/>
        </w:rPr>
        <w:t xml:space="preserve"> enhance</w:t>
      </w:r>
      <w:r w:rsidR="0097413B" w:rsidRPr="00CE3079">
        <w:rPr>
          <w:rFonts w:ascii="Arial" w:hAnsi="Arial" w:cs="Arial"/>
        </w:rPr>
        <w:t>s</w:t>
      </w:r>
      <w:r w:rsidR="00FB1D5E" w:rsidRPr="00CE3079">
        <w:rPr>
          <w:rFonts w:ascii="Arial" w:hAnsi="Arial" w:cs="Arial"/>
        </w:rPr>
        <w:t xml:space="preserve"> psychological health and well-being </w:t>
      </w:r>
      <w:r w:rsidR="00FB1D5E" w:rsidRPr="00CE3079">
        <w:rPr>
          <w:rFonts w:ascii="Arial" w:hAnsi="Arial" w:cs="Arial"/>
          <w:lang w:val="en-US"/>
        </w:rPr>
        <w:t>(</w:t>
      </w:r>
      <w:r w:rsidR="00FB1D5E" w:rsidRPr="00CE3079">
        <w:rPr>
          <w:rFonts w:ascii="Arial" w:hAnsi="Arial" w:cs="Arial"/>
          <w:color w:val="0000FF"/>
          <w:lang w:val="en-US"/>
        </w:rPr>
        <w:t xml:space="preserve">Michalski, </w:t>
      </w:r>
      <w:r w:rsidR="00FB1D5E" w:rsidRPr="00CE3079">
        <w:rPr>
          <w:rFonts w:ascii="Arial" w:hAnsi="Arial" w:cs="Arial"/>
          <w:i/>
          <w:iCs/>
          <w:color w:val="0000FF"/>
          <w:lang w:val="en-US"/>
        </w:rPr>
        <w:t xml:space="preserve">et al., </w:t>
      </w:r>
      <w:r w:rsidR="00FB1D5E" w:rsidRPr="00CE3079">
        <w:rPr>
          <w:rFonts w:ascii="Arial" w:hAnsi="Arial" w:cs="Arial"/>
          <w:color w:val="0000FF"/>
          <w:lang w:val="en-US"/>
        </w:rPr>
        <w:t>2020</w:t>
      </w:r>
      <w:r w:rsidR="00FB1D5E" w:rsidRPr="00CE3079">
        <w:rPr>
          <w:rFonts w:ascii="Arial" w:hAnsi="Arial" w:cs="Arial"/>
          <w:lang w:val="en-US"/>
        </w:rPr>
        <w:t xml:space="preserve">). Furthermore, the sense of community enacted through NPM can also propel a sense of well-being that is reinforced by the connection </w:t>
      </w:r>
      <w:r w:rsidR="00D5742E" w:rsidRPr="00CE3079">
        <w:rPr>
          <w:rFonts w:ascii="Arial" w:hAnsi="Arial" w:cs="Arial"/>
          <w:lang w:val="en-US"/>
        </w:rPr>
        <w:t xml:space="preserve">to </w:t>
      </w:r>
      <w:r w:rsidR="00FB1D5E" w:rsidRPr="00CE3079">
        <w:rPr>
          <w:rFonts w:ascii="Arial" w:hAnsi="Arial" w:cs="Arial"/>
          <w:lang w:val="en-US"/>
        </w:rPr>
        <w:t>the natural environment (</w:t>
      </w:r>
      <w:r w:rsidR="00FB1D5E" w:rsidRPr="00CE3079">
        <w:rPr>
          <w:rFonts w:ascii="Arial" w:hAnsi="Arial" w:cs="Arial"/>
          <w:color w:val="0000FF"/>
        </w:rPr>
        <w:t xml:space="preserve">Jennings and </w:t>
      </w:r>
      <w:proofErr w:type="spellStart"/>
      <w:r w:rsidR="00FB1D5E" w:rsidRPr="00CE3079">
        <w:rPr>
          <w:rFonts w:ascii="Arial" w:hAnsi="Arial" w:cs="Arial"/>
          <w:color w:val="0000FF"/>
        </w:rPr>
        <w:t>Bamkole</w:t>
      </w:r>
      <w:proofErr w:type="spellEnd"/>
      <w:r w:rsidR="00FB1D5E" w:rsidRPr="00CE3079">
        <w:rPr>
          <w:rFonts w:ascii="Arial" w:hAnsi="Arial" w:cs="Arial"/>
          <w:color w:val="0000FF"/>
        </w:rPr>
        <w:t>, 2019</w:t>
      </w:r>
      <w:r w:rsidR="00FB1D5E" w:rsidRPr="00CE3079">
        <w:rPr>
          <w:rFonts w:ascii="Arial" w:hAnsi="Arial" w:cs="Arial"/>
          <w:lang w:val="en-US"/>
        </w:rPr>
        <w:t xml:space="preserve">). </w:t>
      </w:r>
    </w:p>
    <w:p w14:paraId="3C4E6011" w14:textId="53064018" w:rsidR="00DF7212" w:rsidRDefault="009C43E7" w:rsidP="00C21234">
      <w:pPr>
        <w:pStyle w:val="BodyText"/>
        <w:ind w:firstLine="426"/>
      </w:pPr>
      <w:r w:rsidRPr="00CE3079">
        <w:rPr>
          <w:lang w:val="en-US"/>
        </w:rPr>
        <w:t>In sum</w:t>
      </w:r>
      <w:r w:rsidR="00ED343A" w:rsidRPr="00CE3079">
        <w:rPr>
          <w:lang w:val="en-US"/>
        </w:rPr>
        <w:t>, t</w:t>
      </w:r>
      <w:r w:rsidR="00A72A07" w:rsidRPr="00CE3079">
        <w:rPr>
          <w:lang w:val="en-US"/>
        </w:rPr>
        <w:t>his study</w:t>
      </w:r>
      <w:r w:rsidR="00ED343A" w:rsidRPr="00CE3079">
        <w:rPr>
          <w:lang w:val="en-US"/>
        </w:rPr>
        <w:t xml:space="preserve"> found</w:t>
      </w:r>
      <w:r w:rsidR="00A72A07" w:rsidRPr="00CE3079">
        <w:rPr>
          <w:lang w:val="en-US"/>
        </w:rPr>
        <w:t xml:space="preserve"> that the </w:t>
      </w:r>
      <w:r w:rsidRPr="00CE3079">
        <w:rPr>
          <w:lang w:val="en-US"/>
        </w:rPr>
        <w:t>impact of</w:t>
      </w:r>
      <w:r w:rsidR="00BE02AC" w:rsidRPr="00CE3079">
        <w:rPr>
          <w:lang w:val="en-US"/>
        </w:rPr>
        <w:t xml:space="preserve"> </w:t>
      </w:r>
      <w:r w:rsidR="00B76163" w:rsidRPr="00CE3079">
        <w:rPr>
          <w:lang w:val="en-US"/>
        </w:rPr>
        <w:t>GUI</w:t>
      </w:r>
      <w:r w:rsidRPr="00CE3079">
        <w:rPr>
          <w:lang w:val="en-US"/>
        </w:rPr>
        <w:t xml:space="preserve"> NPM facilitators </w:t>
      </w:r>
      <w:r w:rsidR="0097413B" w:rsidRPr="00CE3079">
        <w:rPr>
          <w:lang w:val="en-US"/>
        </w:rPr>
        <w:t>o</w:t>
      </w:r>
      <w:r w:rsidRPr="00CE3079">
        <w:rPr>
          <w:lang w:val="en-US"/>
        </w:rPr>
        <w:t xml:space="preserve">n the psychological wellbeing of </w:t>
      </w:r>
      <w:r w:rsidR="000E6F7E" w:rsidRPr="00CE3079">
        <w:rPr>
          <w:lang w:val="en-US"/>
        </w:rPr>
        <w:t xml:space="preserve">participants </w:t>
      </w:r>
      <w:r w:rsidRPr="00CE3079">
        <w:rPr>
          <w:lang w:val="en-US"/>
        </w:rPr>
        <w:t xml:space="preserve">depend on the stage of engagement </w:t>
      </w:r>
      <w:r w:rsidR="00021A3E" w:rsidRPr="00CE3079">
        <w:rPr>
          <w:lang w:val="en-US"/>
        </w:rPr>
        <w:t xml:space="preserve">in </w:t>
      </w:r>
      <w:r w:rsidR="000E6F7E" w:rsidRPr="00CE3079">
        <w:rPr>
          <w:lang w:val="en-US"/>
        </w:rPr>
        <w:t>these</w:t>
      </w:r>
      <w:r w:rsidR="00021A3E" w:rsidRPr="00CE3079">
        <w:rPr>
          <w:lang w:val="en-US"/>
        </w:rPr>
        <w:t xml:space="preserve"> activities</w:t>
      </w:r>
      <w:r w:rsidRPr="00CE3079">
        <w:rPr>
          <w:lang w:val="en-US"/>
        </w:rPr>
        <w:t xml:space="preserve">. </w:t>
      </w:r>
      <w:commentRangeStart w:id="52"/>
      <w:r w:rsidRPr="00CE3079">
        <w:rPr>
          <w:lang w:val="en-US"/>
        </w:rPr>
        <w:t>The longer the engagement</w:t>
      </w:r>
      <w:r w:rsidR="004F4864" w:rsidRPr="00CE3079">
        <w:rPr>
          <w:lang w:val="en-US"/>
        </w:rPr>
        <w:t>,</w:t>
      </w:r>
      <w:r w:rsidR="00FE3329" w:rsidRPr="00CE3079">
        <w:rPr>
          <w:lang w:val="en-US"/>
        </w:rPr>
        <w:t xml:space="preserve"> </w:t>
      </w:r>
      <w:r w:rsidR="000E6F7E" w:rsidRPr="00CE3079">
        <w:rPr>
          <w:lang w:val="en-US"/>
        </w:rPr>
        <w:t>the</w:t>
      </w:r>
      <w:r w:rsidR="00FE3329" w:rsidRPr="00CE3079">
        <w:rPr>
          <w:lang w:val="en-US"/>
        </w:rPr>
        <w:t xml:space="preserve"> </w:t>
      </w:r>
      <w:r w:rsidRPr="00CE3079">
        <w:rPr>
          <w:lang w:val="en-US"/>
        </w:rPr>
        <w:t xml:space="preserve">more likely that a </w:t>
      </w:r>
      <w:r w:rsidRPr="00CE3079">
        <w:t xml:space="preserve">higher </w:t>
      </w:r>
      <w:r w:rsidRPr="00CE3079">
        <w:rPr>
          <w:szCs w:val="24"/>
        </w:rPr>
        <w:t xml:space="preserve">sense of community, social cohesion, connectedness to nature, </w:t>
      </w:r>
      <w:r w:rsidRPr="00CE3079">
        <w:t>intrinsic motivation</w:t>
      </w:r>
      <w:r w:rsidRPr="00CE3079">
        <w:rPr>
          <w:szCs w:val="24"/>
        </w:rPr>
        <w:t>, self-esteem, and self-efficacy</w:t>
      </w:r>
      <w:r w:rsidRPr="00CE3079">
        <w:rPr>
          <w:lang w:val="en-US"/>
        </w:rPr>
        <w:t xml:space="preserve"> will be developed. </w:t>
      </w:r>
      <w:commentRangeEnd w:id="52"/>
      <w:r w:rsidR="00CD7768">
        <w:rPr>
          <w:rStyle w:val="CommentReference"/>
          <w:rFonts w:ascii="Gill Sans MT" w:hAnsi="Gill Sans MT" w:cstheme="minorBidi"/>
        </w:rPr>
        <w:commentReference w:id="52"/>
      </w:r>
      <w:r w:rsidRPr="00CE3079">
        <w:rPr>
          <w:lang w:val="en-US"/>
        </w:rPr>
        <w:t xml:space="preserve">However, even if the engagement is </w:t>
      </w:r>
      <w:r w:rsidR="004F4864" w:rsidRPr="00CE3079">
        <w:rPr>
          <w:lang w:val="en-US"/>
        </w:rPr>
        <w:t>low</w:t>
      </w:r>
      <w:r w:rsidRPr="00CE3079">
        <w:rPr>
          <w:lang w:val="en-US"/>
        </w:rPr>
        <w:t>, an immediate feeling of sense of cohesion, restoration, and self-awareness with the natural environment</w:t>
      </w:r>
      <w:r w:rsidR="00642E8E" w:rsidRPr="00CE3079">
        <w:rPr>
          <w:lang w:val="en-US"/>
        </w:rPr>
        <w:t xml:space="preserve"> </w:t>
      </w:r>
      <w:r w:rsidR="003B0BFA" w:rsidRPr="00CE3079">
        <w:rPr>
          <w:lang w:val="en-US"/>
        </w:rPr>
        <w:t>might</w:t>
      </w:r>
      <w:r w:rsidR="00642E8E" w:rsidRPr="00CE3079">
        <w:rPr>
          <w:lang w:val="en-US"/>
        </w:rPr>
        <w:t xml:space="preserve"> be enacted</w:t>
      </w:r>
      <w:r w:rsidRPr="00CE3079">
        <w:rPr>
          <w:lang w:val="en-US"/>
        </w:rPr>
        <w:t>.</w:t>
      </w:r>
      <w:r w:rsidR="00021A3E" w:rsidRPr="00CE3079">
        <w:rPr>
          <w:color w:val="FFC000"/>
        </w:rPr>
        <w:t xml:space="preserve"> </w:t>
      </w:r>
      <w:r w:rsidR="00021A3E" w:rsidRPr="00CE3079">
        <w:t xml:space="preserve">Furthermore, </w:t>
      </w:r>
      <w:r w:rsidR="00975A01" w:rsidRPr="00CE3079">
        <w:t xml:space="preserve">as sense of community develops over </w:t>
      </w:r>
      <w:r w:rsidR="006C49BF" w:rsidRPr="00CE3079">
        <w:t>time,</w:t>
      </w:r>
      <w:r w:rsidR="00975A01" w:rsidRPr="00CE3079">
        <w:t xml:space="preserve"> so </w:t>
      </w:r>
      <w:r w:rsidR="00272821" w:rsidRPr="00CE3079">
        <w:t>did</w:t>
      </w:r>
      <w:r w:rsidR="00226D57" w:rsidRPr="00CE3079">
        <w:t xml:space="preserve"> place attachment</w:t>
      </w:r>
      <w:r w:rsidR="00272821" w:rsidRPr="00CE3079">
        <w:t>.</w:t>
      </w:r>
      <w:r w:rsidR="003D39F2" w:rsidRPr="00CE3079">
        <w:t xml:space="preserve"> </w:t>
      </w:r>
      <w:r w:rsidR="00272821" w:rsidRPr="00CE3079">
        <w:t>I</w:t>
      </w:r>
      <w:r w:rsidR="00530990" w:rsidRPr="00CE3079">
        <w:t>n this case</w:t>
      </w:r>
      <w:r w:rsidR="00272821" w:rsidRPr="00CE3079">
        <w:t xml:space="preserve"> study,</w:t>
      </w:r>
      <w:r w:rsidR="00530990" w:rsidRPr="00CE3079">
        <w:t xml:space="preserve"> the </w:t>
      </w:r>
      <w:r w:rsidR="00282BBC" w:rsidRPr="00CE3079">
        <w:t xml:space="preserve">GUI </w:t>
      </w:r>
      <w:r w:rsidR="00226D57" w:rsidRPr="00CE3079">
        <w:t xml:space="preserve">Kampung </w:t>
      </w:r>
      <w:r w:rsidR="00272821" w:rsidRPr="00CE3079">
        <w:t>had</w:t>
      </w:r>
      <w:r w:rsidR="0021236E" w:rsidRPr="00CE3079">
        <w:t xml:space="preserve"> a</w:t>
      </w:r>
      <w:r w:rsidR="007560A9" w:rsidRPr="00CE3079">
        <w:t xml:space="preserve"> </w:t>
      </w:r>
      <w:r w:rsidR="007560A9" w:rsidRPr="00CE3079">
        <w:lastRenderedPageBreak/>
        <w:t>therapeutic character</w:t>
      </w:r>
      <w:r w:rsidR="007E35C0" w:rsidRPr="00CE3079">
        <w:t xml:space="preserve"> </w:t>
      </w:r>
      <w:r w:rsidR="00272821" w:rsidRPr="00CE3079">
        <w:t xml:space="preserve">created </w:t>
      </w:r>
      <w:r w:rsidR="00FD2FB3" w:rsidRPr="00CE3079">
        <w:t>by its unique and organic layout</w:t>
      </w:r>
      <w:r w:rsidR="003A6FBA" w:rsidRPr="00CE3079">
        <w:t xml:space="preserve">. </w:t>
      </w:r>
      <w:r w:rsidR="00EF7BD0" w:rsidRPr="00CE3079">
        <w:t>Although</w:t>
      </w:r>
      <w:r w:rsidR="008E67A9" w:rsidRPr="00CE3079">
        <w:t xml:space="preserve"> </w:t>
      </w:r>
      <w:r w:rsidR="00A77FF7" w:rsidRPr="00CE3079">
        <w:t>analysing</w:t>
      </w:r>
      <w:r w:rsidR="002926A6" w:rsidRPr="00CE3079">
        <w:t xml:space="preserve"> the physical setting</w:t>
      </w:r>
      <w:r w:rsidR="008E67A9" w:rsidRPr="00CE3079">
        <w:t xml:space="preserve"> was outside the scope of this study</w:t>
      </w:r>
      <w:r w:rsidR="002C57EB" w:rsidRPr="00CE3079">
        <w:t>,</w:t>
      </w:r>
      <w:r w:rsidR="00441801" w:rsidRPr="00CE3079">
        <w:t xml:space="preserve"> </w:t>
      </w:r>
      <w:r w:rsidR="00B83DFA" w:rsidRPr="00CE3079">
        <w:t xml:space="preserve">it </w:t>
      </w:r>
      <w:r w:rsidR="00441801" w:rsidRPr="00CE3079">
        <w:t xml:space="preserve">is </w:t>
      </w:r>
      <w:r w:rsidR="001C1302" w:rsidRPr="00CE3079">
        <w:t>important</w:t>
      </w:r>
      <w:r w:rsidR="00441801" w:rsidRPr="00CE3079">
        <w:t xml:space="preserve"> to highlight that the </w:t>
      </w:r>
      <w:r w:rsidR="00357CB5" w:rsidRPr="00CE3079">
        <w:t xml:space="preserve">characteristics of the </w:t>
      </w:r>
      <w:r w:rsidR="002C57EB" w:rsidRPr="00CE3079">
        <w:t xml:space="preserve">GUI </w:t>
      </w:r>
      <w:r w:rsidR="00357CB5" w:rsidRPr="00CE3079">
        <w:t xml:space="preserve">space </w:t>
      </w:r>
      <w:r w:rsidR="005643A2" w:rsidRPr="00CE3079">
        <w:t xml:space="preserve">might </w:t>
      </w:r>
      <w:r w:rsidR="001C1302" w:rsidRPr="00CE3079">
        <w:t>have</w:t>
      </w:r>
      <w:r w:rsidR="00E3189E" w:rsidRPr="00CE3079">
        <w:t xml:space="preserve"> </w:t>
      </w:r>
      <w:r w:rsidR="00D96C31" w:rsidRPr="00CE3079">
        <w:t xml:space="preserve">improved </w:t>
      </w:r>
      <w:r w:rsidR="001C1302" w:rsidRPr="00CE3079">
        <w:t xml:space="preserve">the </w:t>
      </w:r>
      <w:r w:rsidR="00D96C31" w:rsidRPr="00CE3079">
        <w:t xml:space="preserve">sense of psychological wellbeing </w:t>
      </w:r>
      <w:r w:rsidR="00E3189E" w:rsidRPr="00CE3079">
        <w:t xml:space="preserve">experienced by </w:t>
      </w:r>
      <w:r w:rsidR="001C1302" w:rsidRPr="00CE3079">
        <w:t>participants</w:t>
      </w:r>
      <w:r w:rsidR="00E3189E" w:rsidRPr="00CE3079">
        <w:t xml:space="preserve">. This could be </w:t>
      </w:r>
      <w:r w:rsidR="00A770B4" w:rsidRPr="00CE3079">
        <w:t>linked to</w:t>
      </w:r>
      <w:r w:rsidR="00E3189E" w:rsidRPr="00CE3079">
        <w:t xml:space="preserve"> </w:t>
      </w:r>
      <w:r w:rsidR="00E94666" w:rsidRPr="00CE3079">
        <w:t>the attention given to the sensory experience with nature</w:t>
      </w:r>
      <w:r w:rsidR="00283456" w:rsidRPr="00CE3079">
        <w:t>,</w:t>
      </w:r>
      <w:r w:rsidR="00E94666" w:rsidRPr="00CE3079">
        <w:t xml:space="preserve"> the space</w:t>
      </w:r>
      <w:r w:rsidR="00283456" w:rsidRPr="00CE3079">
        <w:t>,</w:t>
      </w:r>
      <w:r w:rsidR="00816AB7" w:rsidRPr="00CE3079">
        <w:t xml:space="preserve"> </w:t>
      </w:r>
      <w:r w:rsidR="007B3B7B" w:rsidRPr="00CE3079">
        <w:t xml:space="preserve">and </w:t>
      </w:r>
      <w:r w:rsidR="00816AB7" w:rsidRPr="00CE3079">
        <w:t xml:space="preserve">the interactions with </w:t>
      </w:r>
      <w:r w:rsidR="007B3B7B" w:rsidRPr="00CE3079">
        <w:t>individuals</w:t>
      </w:r>
      <w:r w:rsidR="00816AB7" w:rsidRPr="00CE3079">
        <w:t xml:space="preserve"> </w:t>
      </w:r>
      <w:r w:rsidR="007B3B7B" w:rsidRPr="00CE3079">
        <w:t>through a new cultural appropriateness (</w:t>
      </w:r>
      <w:r w:rsidR="007B3B7B" w:rsidRPr="00CE3079">
        <w:rPr>
          <w:color w:val="0000FF"/>
        </w:rPr>
        <w:t xml:space="preserve">Marques </w:t>
      </w:r>
      <w:r w:rsidR="007B3B7B" w:rsidRPr="00CE3079">
        <w:rPr>
          <w:i/>
          <w:iCs/>
          <w:color w:val="0000FF"/>
        </w:rPr>
        <w:t>et al</w:t>
      </w:r>
      <w:r w:rsidR="007B3B7B" w:rsidRPr="00CE3079">
        <w:rPr>
          <w:color w:val="0000FF"/>
        </w:rPr>
        <w:t>., 2021</w:t>
      </w:r>
      <w:r w:rsidR="007B3B7B" w:rsidRPr="00CE3079">
        <w:t>)</w:t>
      </w:r>
      <w:r w:rsidR="005018F4" w:rsidRPr="00CE3079">
        <w:t xml:space="preserve"> </w:t>
      </w:r>
      <w:r w:rsidR="00140AF4" w:rsidRPr="00CE3079">
        <w:t xml:space="preserve">that </w:t>
      </w:r>
      <w:r w:rsidR="007B3B7B" w:rsidRPr="00CE3079">
        <w:t xml:space="preserve">in this case </w:t>
      </w:r>
      <w:r w:rsidR="00F821F8" w:rsidRPr="00CE3079">
        <w:t>seems to be</w:t>
      </w:r>
      <w:r w:rsidR="007B3B7B" w:rsidRPr="00CE3079">
        <w:t xml:space="preserve"> </w:t>
      </w:r>
      <w:r w:rsidR="00F821F8" w:rsidRPr="00CE3079">
        <w:t>grounded in the</w:t>
      </w:r>
      <w:r w:rsidR="007B3B7B" w:rsidRPr="00CE3079">
        <w:t xml:space="preserve"> </w:t>
      </w:r>
      <w:r w:rsidR="00140AF4" w:rsidRPr="00CE3079">
        <w:t xml:space="preserve">GUI </w:t>
      </w:r>
      <w:r w:rsidR="007B3B7B" w:rsidRPr="00CE3079">
        <w:t>5G mentality.</w:t>
      </w:r>
      <w:r w:rsidR="00A13692" w:rsidRPr="00CE3079">
        <w:t xml:space="preserve"> </w:t>
      </w:r>
      <w:r w:rsidR="005E64C5" w:rsidRPr="00CE3079">
        <w:t>Alternatively</w:t>
      </w:r>
      <w:r w:rsidR="004825F8" w:rsidRPr="00CE3079">
        <w:t xml:space="preserve">, it could </w:t>
      </w:r>
      <w:r w:rsidR="005E23A5" w:rsidRPr="00CE3079">
        <w:t xml:space="preserve">be </w:t>
      </w:r>
      <w:r w:rsidR="004825F8" w:rsidRPr="00CE3079">
        <w:t xml:space="preserve">that the </w:t>
      </w:r>
      <w:r w:rsidR="005E23A5" w:rsidRPr="00CE3079">
        <w:t>organic</w:t>
      </w:r>
      <w:r w:rsidR="00CE1680" w:rsidRPr="00CE3079">
        <w:t xml:space="preserve"> </w:t>
      </w:r>
      <w:r w:rsidR="00465B6D" w:rsidRPr="00CE3079">
        <w:t>a</w:t>
      </w:r>
      <w:r w:rsidR="0002489F" w:rsidRPr="00CE3079">
        <w:t>lmost wild</w:t>
      </w:r>
      <w:r w:rsidR="00BF3E9E" w:rsidRPr="00CE3079">
        <w:t>-</w:t>
      </w:r>
      <w:r w:rsidR="00CE1680" w:rsidRPr="00CE3079">
        <w:t xml:space="preserve">non-curated green spaces at GUI </w:t>
      </w:r>
      <w:r w:rsidR="00FD4DBA" w:rsidRPr="00CE3079">
        <w:t>provide</w:t>
      </w:r>
      <w:r w:rsidR="005E64C5" w:rsidRPr="00CE3079">
        <w:t xml:space="preserve"> </w:t>
      </w:r>
      <w:r w:rsidR="00FD4DBA" w:rsidRPr="00CE3079">
        <w:t xml:space="preserve">users a unique opportunity to </w:t>
      </w:r>
      <w:r w:rsidR="004368C0" w:rsidRPr="00CE3079">
        <w:t>connect with the vital and essential processes of nature</w:t>
      </w:r>
      <w:r w:rsidR="0053488A" w:rsidRPr="00CE3079">
        <w:t xml:space="preserve">, propelling a human and non-human </w:t>
      </w:r>
      <w:r w:rsidR="00D93457" w:rsidRPr="00CE3079">
        <w:t>relationship (</w:t>
      </w:r>
      <w:proofErr w:type="spellStart"/>
      <w:r w:rsidR="00EB46D6" w:rsidRPr="00CE3079">
        <w:rPr>
          <w:rStyle w:val="BodyTextChar"/>
          <w:color w:val="0000FF"/>
        </w:rPr>
        <w:t>Vannini</w:t>
      </w:r>
      <w:proofErr w:type="spellEnd"/>
      <w:r w:rsidR="00EB46D6" w:rsidRPr="00CE3079">
        <w:rPr>
          <w:rStyle w:val="BodyTextChar"/>
          <w:color w:val="0000FF"/>
        </w:rPr>
        <w:t xml:space="preserve"> P &amp; </w:t>
      </w:r>
      <w:proofErr w:type="spellStart"/>
      <w:r w:rsidR="00EB46D6" w:rsidRPr="00CE3079">
        <w:rPr>
          <w:rStyle w:val="BodyTextChar"/>
          <w:color w:val="0000FF"/>
        </w:rPr>
        <w:t>Vannini</w:t>
      </w:r>
      <w:proofErr w:type="spellEnd"/>
      <w:r w:rsidR="00EB46D6" w:rsidRPr="00CE3079">
        <w:rPr>
          <w:rStyle w:val="BodyTextChar"/>
          <w:color w:val="0000FF"/>
        </w:rPr>
        <w:t>, 2019</w:t>
      </w:r>
      <w:r w:rsidR="0064690E" w:rsidRPr="00CE3079">
        <w:rPr>
          <w:color w:val="333333"/>
          <w:sz w:val="21"/>
          <w:szCs w:val="21"/>
          <w:shd w:val="clear" w:color="auto" w:fill="FFFFFF"/>
        </w:rPr>
        <w:t xml:space="preserve">). </w:t>
      </w:r>
      <w:r w:rsidR="0064690E" w:rsidRPr="00CE3079">
        <w:t xml:space="preserve">In </w:t>
      </w:r>
      <w:r w:rsidR="00ED7612" w:rsidRPr="00CE3079">
        <w:t>this</w:t>
      </w:r>
      <w:r w:rsidR="0064690E" w:rsidRPr="00CE3079">
        <w:t xml:space="preserve"> way</w:t>
      </w:r>
      <w:r w:rsidR="00F075DC" w:rsidRPr="00CE3079">
        <w:t>,</w:t>
      </w:r>
      <w:r w:rsidR="00871589" w:rsidRPr="00CE3079">
        <w:t xml:space="preserve"> the </w:t>
      </w:r>
      <w:r w:rsidR="00371C9D">
        <w:t xml:space="preserve">non-curated </w:t>
      </w:r>
      <w:r w:rsidR="009E2098">
        <w:t>natural</w:t>
      </w:r>
      <w:r w:rsidR="00B90B04" w:rsidRPr="00CE3079">
        <w:t xml:space="preserve"> features</w:t>
      </w:r>
      <w:r w:rsidR="00871589" w:rsidRPr="00CE3079">
        <w:t xml:space="preserve"> in GUI </w:t>
      </w:r>
      <w:r w:rsidR="00DB329C" w:rsidRPr="00CE3079">
        <w:t xml:space="preserve">contain </w:t>
      </w:r>
      <w:r w:rsidR="0070772E" w:rsidRPr="00CE3079">
        <w:t>an</w:t>
      </w:r>
      <w:r w:rsidR="00DB329C" w:rsidRPr="00CE3079">
        <w:t xml:space="preserve"> </w:t>
      </w:r>
      <w:r w:rsidR="00684CE7" w:rsidRPr="00CE3079">
        <w:t>experiential</w:t>
      </w:r>
      <w:r w:rsidR="00DB329C" w:rsidRPr="00CE3079">
        <w:t xml:space="preserve"> social-ecological capacity to introduce </w:t>
      </w:r>
      <w:r w:rsidR="005E5EC2" w:rsidRPr="00CE3079">
        <w:t>a</w:t>
      </w:r>
      <w:r w:rsidR="00BF3E9E" w:rsidRPr="00CE3079">
        <w:t>n alternative</w:t>
      </w:r>
      <w:r w:rsidR="00DB329C" w:rsidRPr="00CE3079">
        <w:t xml:space="preserve"> landscape </w:t>
      </w:r>
      <w:r w:rsidR="00361189" w:rsidRPr="00CE3079">
        <w:t xml:space="preserve">experience </w:t>
      </w:r>
      <w:r w:rsidR="00DB329C" w:rsidRPr="00CE3079">
        <w:t>in the city</w:t>
      </w:r>
      <w:r w:rsidR="004D1A24" w:rsidRPr="00CE3079">
        <w:t xml:space="preserve"> that </w:t>
      </w:r>
      <w:r w:rsidR="00361189" w:rsidRPr="00CE3079">
        <w:t xml:space="preserve">could </w:t>
      </w:r>
      <w:r w:rsidR="004C069B" w:rsidRPr="00CE3079">
        <w:t xml:space="preserve">enhance </w:t>
      </w:r>
      <w:r w:rsidR="00307462" w:rsidRPr="00CE3079">
        <w:t>the perceived sense of psychological health and well-being</w:t>
      </w:r>
      <w:r w:rsidR="0070772E" w:rsidRPr="00CE3079">
        <w:t xml:space="preserve">. </w:t>
      </w:r>
      <w:r w:rsidR="005D5C8E" w:rsidRPr="00277CB6">
        <w:t xml:space="preserve">Allowing space for these non-curated </w:t>
      </w:r>
      <w:r w:rsidR="003B37DB" w:rsidRPr="00277CB6">
        <w:t xml:space="preserve">bottom-up </w:t>
      </w:r>
      <w:r w:rsidR="00DF7212" w:rsidRPr="00277CB6">
        <w:t>green</w:t>
      </w:r>
      <w:r w:rsidR="005D5C8E" w:rsidRPr="00277CB6">
        <w:t xml:space="preserve"> initiatives </w:t>
      </w:r>
      <w:r w:rsidR="00371C9D" w:rsidRPr="00277CB6">
        <w:t xml:space="preserve">constitute and important finding in </w:t>
      </w:r>
      <w:r w:rsidR="0006312F" w:rsidRPr="00277CB6">
        <w:t>Singapore</w:t>
      </w:r>
      <w:r w:rsidR="00EA538C" w:rsidRPr="00277CB6">
        <w:t xml:space="preserve"> context</w:t>
      </w:r>
      <w:r w:rsidR="005D5C8E" w:rsidRPr="00277CB6">
        <w:t xml:space="preserve"> </w:t>
      </w:r>
      <w:r w:rsidR="003B37DB" w:rsidRPr="00277CB6">
        <w:t xml:space="preserve">where </w:t>
      </w:r>
      <w:r w:rsidR="00DF7212" w:rsidRPr="00277CB6">
        <w:t xml:space="preserve">the extension of urban greenery is mostly constituted by top-down curated parks. </w:t>
      </w:r>
    </w:p>
    <w:p w14:paraId="7A0D0779" w14:textId="77777777" w:rsidR="00B16195" w:rsidRPr="00CE3079" w:rsidRDefault="00B16195" w:rsidP="00B16195">
      <w:pPr>
        <w:pStyle w:val="Heading3"/>
        <w:rPr>
          <w:rFonts w:cs="Arial"/>
        </w:rPr>
      </w:pPr>
      <w:r w:rsidRPr="00CE3079">
        <w:rPr>
          <w:rFonts w:cs="Arial"/>
        </w:rPr>
        <w:t xml:space="preserve">Limitations and further studies </w:t>
      </w:r>
    </w:p>
    <w:p w14:paraId="40A84A1F" w14:textId="27243D4B" w:rsidR="005F12A5" w:rsidRDefault="005531A3" w:rsidP="00B16195">
      <w:pPr>
        <w:rPr>
          <w:rFonts w:ascii="Arial" w:hAnsi="Arial" w:cs="Arial"/>
        </w:rPr>
      </w:pPr>
      <w:commentRangeStart w:id="53"/>
      <w:r>
        <w:rPr>
          <w:rFonts w:ascii="Arial" w:hAnsi="Arial" w:cs="Arial"/>
        </w:rPr>
        <w:t>Analyses for the data showed that collinearity may have been presented among some variables</w:t>
      </w:r>
      <w:r w:rsidR="00E60963">
        <w:rPr>
          <w:rFonts w:ascii="Arial" w:hAnsi="Arial" w:cs="Arial"/>
        </w:rPr>
        <w:t xml:space="preserve"> in particular, duration of engagement,</w:t>
      </w:r>
      <w:r>
        <w:rPr>
          <w:rFonts w:ascii="Arial" w:hAnsi="Arial" w:cs="Arial"/>
        </w:rPr>
        <w:t xml:space="preserve"> number of programmes attended</w:t>
      </w:r>
      <w:r w:rsidR="00E60963">
        <w:rPr>
          <w:rFonts w:ascii="Arial" w:hAnsi="Arial" w:cs="Arial"/>
        </w:rPr>
        <w:t>,</w:t>
      </w:r>
      <w:r>
        <w:rPr>
          <w:rFonts w:ascii="Arial" w:hAnsi="Arial" w:cs="Arial"/>
        </w:rPr>
        <w:t xml:space="preserve"> and frequency of engagement</w:t>
      </w:r>
      <w:r w:rsidR="00E60963">
        <w:rPr>
          <w:rFonts w:ascii="Arial" w:hAnsi="Arial" w:cs="Arial"/>
        </w:rPr>
        <w:t xml:space="preserve"> (Figure 6)</w:t>
      </w:r>
      <w:r>
        <w:rPr>
          <w:rFonts w:ascii="Arial" w:hAnsi="Arial" w:cs="Arial"/>
        </w:rPr>
        <w:t>.</w:t>
      </w:r>
      <w:r w:rsidR="00E60963">
        <w:rPr>
          <w:rFonts w:ascii="Arial" w:hAnsi="Arial" w:cs="Arial"/>
        </w:rPr>
        <w:t xml:space="preserve"> While </w:t>
      </w:r>
      <w:r w:rsidR="006866F8">
        <w:rPr>
          <w:rFonts w:ascii="Arial" w:hAnsi="Arial" w:cs="Arial"/>
        </w:rPr>
        <w:t xml:space="preserve">these variables demonstrate a direct relationship with each other (i.e., as one increased, so did </w:t>
      </w:r>
      <w:r w:rsidR="007351DC">
        <w:rPr>
          <w:rFonts w:ascii="Arial" w:hAnsi="Arial" w:cs="Arial"/>
        </w:rPr>
        <w:t xml:space="preserve">the others), it is not possible to remove their collinear dependencies, thereby </w:t>
      </w:r>
      <w:r w:rsidR="00A217A5">
        <w:rPr>
          <w:rFonts w:ascii="Arial" w:hAnsi="Arial" w:cs="Arial"/>
        </w:rPr>
        <w:t>preventing any</w:t>
      </w:r>
      <w:r w:rsidR="007351DC">
        <w:rPr>
          <w:rFonts w:ascii="Arial" w:hAnsi="Arial" w:cs="Arial"/>
        </w:rPr>
        <w:t xml:space="preserve"> causal </w:t>
      </w:r>
      <w:r w:rsidR="00AE12BB">
        <w:rPr>
          <w:rFonts w:ascii="Arial" w:hAnsi="Arial" w:cs="Arial"/>
        </w:rPr>
        <w:t>effects</w:t>
      </w:r>
      <w:r w:rsidR="00A217A5">
        <w:rPr>
          <w:rFonts w:ascii="Arial" w:hAnsi="Arial" w:cs="Arial"/>
        </w:rPr>
        <w:t xml:space="preserve"> from being inferred from results shown in Table 6 </w:t>
      </w:r>
      <w:r w:rsidR="007351DC">
        <w:rPr>
          <w:rFonts w:ascii="Arial" w:hAnsi="Arial" w:cs="Arial"/>
        </w:rPr>
        <w:t>(e.g.</w:t>
      </w:r>
      <w:r w:rsidR="00D33150">
        <w:rPr>
          <w:rFonts w:ascii="Arial" w:hAnsi="Arial" w:cs="Arial"/>
        </w:rPr>
        <w:t>,</w:t>
      </w:r>
      <w:r w:rsidR="007351DC">
        <w:rPr>
          <w:rFonts w:ascii="Arial" w:hAnsi="Arial" w:cs="Arial"/>
        </w:rPr>
        <w:t xml:space="preserve"> </w:t>
      </w:r>
      <w:r w:rsidR="00EB0C5D">
        <w:rPr>
          <w:rFonts w:ascii="Arial" w:hAnsi="Arial" w:cs="Arial"/>
        </w:rPr>
        <w:t>number of programmes increased their</w:t>
      </w:r>
      <w:r w:rsidR="00D33150">
        <w:rPr>
          <w:rFonts w:ascii="Arial" w:hAnsi="Arial" w:cs="Arial"/>
        </w:rPr>
        <w:t xml:space="preserve"> </w:t>
      </w:r>
      <w:r w:rsidR="006613F1">
        <w:rPr>
          <w:rFonts w:ascii="Arial" w:hAnsi="Arial" w:cs="Arial"/>
        </w:rPr>
        <w:t>duration of engagement</w:t>
      </w:r>
      <w:r w:rsidR="00D33150">
        <w:rPr>
          <w:rFonts w:ascii="Arial" w:hAnsi="Arial" w:cs="Arial"/>
        </w:rPr>
        <w:t>, or vice-versa)</w:t>
      </w:r>
      <w:r w:rsidR="007351DC">
        <w:rPr>
          <w:rFonts w:ascii="Arial" w:hAnsi="Arial" w:cs="Arial"/>
        </w:rPr>
        <w:t xml:space="preserve">. </w:t>
      </w:r>
      <w:r w:rsidR="00A217A5">
        <w:rPr>
          <w:rFonts w:ascii="Arial" w:hAnsi="Arial" w:cs="Arial"/>
        </w:rPr>
        <w:t xml:space="preserve">Nonetheless, </w:t>
      </w:r>
      <w:r w:rsidR="008F680D">
        <w:rPr>
          <w:rFonts w:ascii="Arial" w:hAnsi="Arial" w:cs="Arial"/>
        </w:rPr>
        <w:t>the positive relationship</w:t>
      </w:r>
      <w:r w:rsidR="003E1E77">
        <w:rPr>
          <w:rFonts w:ascii="Arial" w:hAnsi="Arial" w:cs="Arial"/>
        </w:rPr>
        <w:t xml:space="preserve"> show</w:t>
      </w:r>
      <w:r w:rsidR="006613F1">
        <w:rPr>
          <w:rFonts w:ascii="Arial" w:hAnsi="Arial" w:cs="Arial"/>
        </w:rPr>
        <w:t>n</w:t>
      </w:r>
      <w:r w:rsidR="003E1E77">
        <w:rPr>
          <w:rFonts w:ascii="Arial" w:hAnsi="Arial" w:cs="Arial"/>
        </w:rPr>
        <w:t xml:space="preserve"> could imply that when all three</w:t>
      </w:r>
      <w:r w:rsidR="000F45A8">
        <w:rPr>
          <w:rFonts w:ascii="Arial" w:hAnsi="Arial" w:cs="Arial"/>
        </w:rPr>
        <w:t xml:space="preserve"> did</w:t>
      </w:r>
      <w:r w:rsidR="003E1E77">
        <w:rPr>
          <w:rFonts w:ascii="Arial" w:hAnsi="Arial" w:cs="Arial"/>
        </w:rPr>
        <w:t xml:space="preserve"> </w:t>
      </w:r>
      <w:r w:rsidR="000E3811">
        <w:rPr>
          <w:rFonts w:ascii="Arial" w:hAnsi="Arial" w:cs="Arial"/>
        </w:rPr>
        <w:t>increase</w:t>
      </w:r>
      <w:r w:rsidR="003E1E77">
        <w:rPr>
          <w:rFonts w:ascii="Arial" w:hAnsi="Arial" w:cs="Arial"/>
        </w:rPr>
        <w:t xml:space="preserve">, </w:t>
      </w:r>
      <w:r w:rsidR="00AE12BB">
        <w:rPr>
          <w:rFonts w:ascii="Arial" w:hAnsi="Arial" w:cs="Arial"/>
        </w:rPr>
        <w:t xml:space="preserve">people </w:t>
      </w:r>
      <w:r w:rsidR="000F45A8">
        <w:rPr>
          <w:rFonts w:ascii="Arial" w:hAnsi="Arial" w:cs="Arial"/>
        </w:rPr>
        <w:t>had</w:t>
      </w:r>
      <w:r w:rsidR="000E3811">
        <w:rPr>
          <w:rFonts w:ascii="Arial" w:hAnsi="Arial" w:cs="Arial"/>
        </w:rPr>
        <w:t xml:space="preserve"> </w:t>
      </w:r>
      <w:r w:rsidR="00AE12BB">
        <w:rPr>
          <w:rFonts w:ascii="Arial" w:hAnsi="Arial" w:cs="Arial"/>
        </w:rPr>
        <w:t>more</w:t>
      </w:r>
      <w:r w:rsidR="000E3811">
        <w:rPr>
          <w:rFonts w:ascii="Arial" w:hAnsi="Arial" w:cs="Arial"/>
        </w:rPr>
        <w:t xml:space="preserve"> active engag</w:t>
      </w:r>
      <w:r w:rsidR="000F45A8">
        <w:rPr>
          <w:rFonts w:ascii="Arial" w:hAnsi="Arial" w:cs="Arial"/>
        </w:rPr>
        <w:t>ement</w:t>
      </w:r>
      <w:r w:rsidR="000E3811">
        <w:rPr>
          <w:rFonts w:ascii="Arial" w:hAnsi="Arial" w:cs="Arial"/>
        </w:rPr>
        <w:t xml:space="preserve"> at GUI</w:t>
      </w:r>
      <w:r w:rsidR="00AE12BB">
        <w:rPr>
          <w:rFonts w:ascii="Arial" w:hAnsi="Arial" w:cs="Arial"/>
        </w:rPr>
        <w:t xml:space="preserve"> and </w:t>
      </w:r>
      <w:r w:rsidR="00840B4D">
        <w:rPr>
          <w:rFonts w:ascii="Arial" w:hAnsi="Arial" w:cs="Arial"/>
        </w:rPr>
        <w:t xml:space="preserve">their </w:t>
      </w:r>
      <w:r w:rsidR="00FD0DC0">
        <w:rPr>
          <w:rFonts w:ascii="Arial" w:hAnsi="Arial" w:cs="Arial"/>
        </w:rPr>
        <w:t>NPM</w:t>
      </w:r>
      <w:r w:rsidR="00840B4D">
        <w:rPr>
          <w:rFonts w:ascii="Arial" w:hAnsi="Arial" w:cs="Arial"/>
        </w:rPr>
        <w:t xml:space="preserve"> programmes.</w:t>
      </w:r>
      <w:commentRangeEnd w:id="53"/>
      <w:r w:rsidR="00503CCF">
        <w:rPr>
          <w:rStyle w:val="CommentReference"/>
        </w:rPr>
        <w:commentReference w:id="53"/>
      </w:r>
    </w:p>
    <w:p w14:paraId="60E4A4EA" w14:textId="03E4D3AE" w:rsidR="00B16195" w:rsidRPr="00CE3079" w:rsidRDefault="00B16195" w:rsidP="00B16195">
      <w:pPr>
        <w:rPr>
          <w:rFonts w:ascii="Arial" w:hAnsi="Arial" w:cs="Arial"/>
        </w:rPr>
      </w:pPr>
      <w:r w:rsidRPr="00CE3079">
        <w:rPr>
          <w:rFonts w:ascii="Arial" w:hAnsi="Arial" w:cs="Arial"/>
        </w:rPr>
        <w:t xml:space="preserve">The </w:t>
      </w:r>
      <w:r w:rsidR="00924D25" w:rsidRPr="00CE3079">
        <w:rPr>
          <w:rFonts w:ascii="Arial" w:hAnsi="Arial" w:cs="Arial"/>
        </w:rPr>
        <w:t>overall number of</w:t>
      </w:r>
      <w:r w:rsidR="005157B7" w:rsidRPr="00CE3079">
        <w:rPr>
          <w:rFonts w:ascii="Arial" w:hAnsi="Arial" w:cs="Arial"/>
        </w:rPr>
        <w:t xml:space="preserve"> participants in each group</w:t>
      </w:r>
      <w:r w:rsidRPr="00CE3079">
        <w:rPr>
          <w:rFonts w:ascii="Arial" w:hAnsi="Arial" w:cs="Arial"/>
        </w:rPr>
        <w:t xml:space="preserve"> cluster constitutes one of the limitations of the study. </w:t>
      </w:r>
      <w:r w:rsidR="00534121" w:rsidRPr="00CE3079">
        <w:rPr>
          <w:rFonts w:ascii="Arial" w:hAnsi="Arial" w:cs="Arial"/>
        </w:rPr>
        <w:t>Although</w:t>
      </w:r>
      <w:r w:rsidRPr="00CE3079">
        <w:rPr>
          <w:rFonts w:ascii="Arial" w:hAnsi="Arial" w:cs="Arial"/>
        </w:rPr>
        <w:t xml:space="preserve"> test</w:t>
      </w:r>
      <w:r w:rsidR="005157B7" w:rsidRPr="00CE3079">
        <w:rPr>
          <w:rFonts w:ascii="Arial" w:hAnsi="Arial" w:cs="Arial"/>
        </w:rPr>
        <w:t>s</w:t>
      </w:r>
      <w:r w:rsidRPr="00CE3079">
        <w:rPr>
          <w:rFonts w:ascii="Arial" w:hAnsi="Arial" w:cs="Arial"/>
        </w:rPr>
        <w:t xml:space="preserve"> of variability and representativeness </w:t>
      </w:r>
      <w:r w:rsidR="005157B7" w:rsidRPr="00CE3079">
        <w:rPr>
          <w:rFonts w:ascii="Arial" w:hAnsi="Arial" w:cs="Arial"/>
        </w:rPr>
        <w:t>(</w:t>
      </w:r>
      <w:proofErr w:type="spellStart"/>
      <w:r w:rsidRPr="00CE3079">
        <w:rPr>
          <w:rFonts w:ascii="Arial" w:hAnsi="Arial" w:cs="Arial"/>
        </w:rPr>
        <w:t>Fligner</w:t>
      </w:r>
      <w:proofErr w:type="spellEnd"/>
      <w:r w:rsidRPr="00CE3079">
        <w:rPr>
          <w:rFonts w:ascii="Arial" w:hAnsi="Arial" w:cs="Arial"/>
        </w:rPr>
        <w:t>-Killeen</w:t>
      </w:r>
      <w:r w:rsidR="005157B7" w:rsidRPr="00CE3079">
        <w:rPr>
          <w:rFonts w:ascii="Arial" w:hAnsi="Arial" w:cs="Arial"/>
        </w:rPr>
        <w:t xml:space="preserve"> test)</w:t>
      </w:r>
      <w:r w:rsidRPr="00CE3079">
        <w:rPr>
          <w:rFonts w:ascii="Arial" w:hAnsi="Arial" w:cs="Arial"/>
        </w:rPr>
        <w:t xml:space="preserve"> </w:t>
      </w:r>
      <w:r w:rsidR="004170FF" w:rsidRPr="00CE3079">
        <w:rPr>
          <w:rFonts w:ascii="Arial" w:hAnsi="Arial" w:cs="Arial"/>
        </w:rPr>
        <w:t xml:space="preserve">reported </w:t>
      </w:r>
      <w:r w:rsidRPr="00CE3079">
        <w:rPr>
          <w:rFonts w:ascii="Arial" w:hAnsi="Arial" w:cs="Arial"/>
        </w:rPr>
        <w:t>equal variances across the groups except form the Self-esteem scale</w:t>
      </w:r>
      <w:r w:rsidR="00396A4B" w:rsidRPr="00CE3079">
        <w:rPr>
          <w:rFonts w:ascii="Arial" w:hAnsi="Arial" w:cs="Arial"/>
        </w:rPr>
        <w:t xml:space="preserve">, </w:t>
      </w:r>
      <w:r w:rsidRPr="00CE3079">
        <w:rPr>
          <w:rFonts w:ascii="Arial" w:hAnsi="Arial" w:cs="Arial"/>
        </w:rPr>
        <w:t>the small</w:t>
      </w:r>
      <w:r w:rsidR="005157B7" w:rsidRPr="00CE3079">
        <w:rPr>
          <w:rFonts w:ascii="Arial" w:hAnsi="Arial" w:cs="Arial"/>
        </w:rPr>
        <w:t xml:space="preserve"> </w:t>
      </w:r>
      <w:r w:rsidRPr="00CE3079">
        <w:rPr>
          <w:rFonts w:ascii="Arial" w:hAnsi="Arial" w:cs="Arial"/>
        </w:rPr>
        <w:t xml:space="preserve">sample size could have affected the results </w:t>
      </w:r>
      <w:r w:rsidR="005157B7" w:rsidRPr="00CE3079">
        <w:rPr>
          <w:rFonts w:ascii="Arial" w:hAnsi="Arial" w:cs="Arial"/>
        </w:rPr>
        <w:t>of the Kruskal-Wallis tests</w:t>
      </w:r>
      <w:r w:rsidRPr="00CE3079">
        <w:rPr>
          <w:rFonts w:ascii="Arial" w:hAnsi="Arial" w:cs="Arial"/>
        </w:rPr>
        <w:t xml:space="preserve"> across the</w:t>
      </w:r>
      <w:r w:rsidR="005157B7" w:rsidRPr="00CE3079">
        <w:rPr>
          <w:rFonts w:ascii="Arial" w:hAnsi="Arial" w:cs="Arial"/>
        </w:rPr>
        <w:t xml:space="preserve"> six</w:t>
      </w:r>
      <w:r w:rsidRPr="00CE3079">
        <w:rPr>
          <w:rFonts w:ascii="Arial" w:hAnsi="Arial" w:cs="Arial"/>
        </w:rPr>
        <w:t xml:space="preserve"> psychometric scales</w:t>
      </w:r>
      <w:r w:rsidR="00C4257A" w:rsidRPr="00CE3079">
        <w:rPr>
          <w:rFonts w:ascii="Arial" w:hAnsi="Arial" w:cs="Arial"/>
        </w:rPr>
        <w:t xml:space="preserve"> (i.e., </w:t>
      </w:r>
      <w:r w:rsidRPr="00CE3079">
        <w:rPr>
          <w:rFonts w:ascii="Arial" w:hAnsi="Arial" w:cs="Arial"/>
        </w:rPr>
        <w:t>clusters three</w:t>
      </w:r>
      <w:r w:rsidR="00C4257A" w:rsidRPr="00CE3079">
        <w:rPr>
          <w:rFonts w:ascii="Arial" w:hAnsi="Arial" w:cs="Arial"/>
        </w:rPr>
        <w:t xml:space="preserve"> (</w:t>
      </w:r>
      <w:r w:rsidR="00C4257A" w:rsidRPr="00CE3079">
        <w:rPr>
          <w:rFonts w:ascii="Arial" w:hAnsi="Arial" w:cs="Arial"/>
          <w:i/>
          <w:iCs/>
        </w:rPr>
        <w:t>n</w:t>
      </w:r>
      <w:r w:rsidR="00C4257A" w:rsidRPr="00CE3079">
        <w:rPr>
          <w:rFonts w:ascii="Arial" w:hAnsi="Arial" w:cs="Arial"/>
        </w:rPr>
        <w:t>= 2)</w:t>
      </w:r>
      <w:r w:rsidRPr="00CE3079">
        <w:rPr>
          <w:rFonts w:ascii="Arial" w:hAnsi="Arial" w:cs="Arial"/>
        </w:rPr>
        <w:t xml:space="preserve"> and four </w:t>
      </w:r>
      <w:r w:rsidR="00C4257A" w:rsidRPr="00CE3079">
        <w:rPr>
          <w:rFonts w:ascii="Arial" w:hAnsi="Arial" w:cs="Arial"/>
        </w:rPr>
        <w:t>(</w:t>
      </w:r>
      <w:r w:rsidR="00C4257A" w:rsidRPr="00CE3079">
        <w:rPr>
          <w:rFonts w:ascii="Arial" w:hAnsi="Arial" w:cs="Arial"/>
          <w:i/>
          <w:iCs/>
        </w:rPr>
        <w:t>n</w:t>
      </w:r>
      <w:r w:rsidR="00C4257A" w:rsidRPr="00CE3079">
        <w:rPr>
          <w:rFonts w:ascii="Arial" w:hAnsi="Arial" w:cs="Arial"/>
        </w:rPr>
        <w:t>=</w:t>
      </w:r>
      <w:r w:rsidRPr="00CE3079">
        <w:rPr>
          <w:rFonts w:ascii="Arial" w:hAnsi="Arial" w:cs="Arial"/>
        </w:rPr>
        <w:t xml:space="preserve"> 7</w:t>
      </w:r>
      <w:r w:rsidR="00C4257A" w:rsidRPr="00CE3079">
        <w:rPr>
          <w:rFonts w:ascii="Arial" w:hAnsi="Arial" w:cs="Arial"/>
        </w:rPr>
        <w:t>)</w:t>
      </w:r>
      <w:r w:rsidRPr="00CE3079">
        <w:rPr>
          <w:rFonts w:ascii="Arial" w:hAnsi="Arial" w:cs="Arial"/>
        </w:rPr>
        <w:t>, respectively</w:t>
      </w:r>
      <w:r w:rsidR="00C4257A" w:rsidRPr="00CE3079">
        <w:rPr>
          <w:rFonts w:ascii="Arial" w:hAnsi="Arial" w:cs="Arial"/>
        </w:rPr>
        <w:t>)</w:t>
      </w:r>
      <w:r w:rsidRPr="00CE3079">
        <w:rPr>
          <w:rFonts w:ascii="Arial" w:hAnsi="Arial" w:cs="Arial"/>
        </w:rPr>
        <w:t>.</w:t>
      </w:r>
      <w:r w:rsidR="009C03AD">
        <w:rPr>
          <w:rFonts w:ascii="Arial" w:hAnsi="Arial" w:cs="Arial"/>
        </w:rPr>
        <w:t xml:space="preserve"> </w:t>
      </w:r>
    </w:p>
    <w:p w14:paraId="3E979DDE" w14:textId="267AF502" w:rsidR="00B16195" w:rsidRPr="00CE3079" w:rsidRDefault="00B16195" w:rsidP="00C21234">
      <w:pPr>
        <w:ind w:firstLine="426"/>
        <w:rPr>
          <w:rFonts w:ascii="Arial" w:hAnsi="Arial" w:cs="Arial"/>
        </w:rPr>
      </w:pPr>
      <w:r w:rsidRPr="00CE3079">
        <w:rPr>
          <w:rFonts w:ascii="Arial" w:hAnsi="Arial" w:cs="Arial"/>
        </w:rPr>
        <w:lastRenderedPageBreak/>
        <w:t xml:space="preserve">Further studies could </w:t>
      </w:r>
      <w:r w:rsidR="00191A23" w:rsidRPr="00CE3079">
        <w:rPr>
          <w:rFonts w:ascii="Arial" w:hAnsi="Arial" w:cs="Arial"/>
        </w:rPr>
        <w:t>explore</w:t>
      </w:r>
      <w:r w:rsidRPr="00CE3079">
        <w:rPr>
          <w:rFonts w:ascii="Arial" w:hAnsi="Arial" w:cs="Arial"/>
        </w:rPr>
        <w:t xml:space="preserve"> NPM </w:t>
      </w:r>
      <w:r w:rsidR="00CA244C" w:rsidRPr="00CE3079">
        <w:rPr>
          <w:rFonts w:ascii="Arial" w:hAnsi="Arial" w:cs="Arial"/>
        </w:rPr>
        <w:t xml:space="preserve">activities and strategies applied </w:t>
      </w:r>
      <w:r w:rsidR="00644DD5" w:rsidRPr="00CE3079">
        <w:rPr>
          <w:rFonts w:ascii="Arial" w:hAnsi="Arial" w:cs="Arial"/>
        </w:rPr>
        <w:t>by</w:t>
      </w:r>
      <w:r w:rsidR="00CE1D74" w:rsidRPr="00CE3079">
        <w:rPr>
          <w:rFonts w:ascii="Arial" w:hAnsi="Arial" w:cs="Arial"/>
        </w:rPr>
        <w:t xml:space="preserve"> other organisations in Singapore</w:t>
      </w:r>
      <w:r w:rsidRPr="00CE3079">
        <w:rPr>
          <w:rFonts w:ascii="Arial" w:hAnsi="Arial" w:cs="Arial"/>
        </w:rPr>
        <w:t xml:space="preserve">. For example, longitudinal studies can further examine the causal relationship between the engagement in NPM and its benefits. Such studies can </w:t>
      </w:r>
      <w:del w:id="54" w:author="Yohei Kato" w:date="2022-02-17T16:46:00Z">
        <w:r w:rsidR="00382E3D" w:rsidRPr="00CE3079" w:rsidDel="00854B01">
          <w:rPr>
            <w:rFonts w:ascii="Arial" w:hAnsi="Arial" w:cs="Arial"/>
          </w:rPr>
          <w:delText xml:space="preserve">study </w:delText>
        </w:r>
      </w:del>
      <w:ins w:id="55" w:author="Yohei Kato" w:date="2022-02-17T16:46:00Z">
        <w:r w:rsidR="00854B01">
          <w:rPr>
            <w:rFonts w:ascii="Arial" w:hAnsi="Arial" w:cs="Arial"/>
          </w:rPr>
          <w:t>examine</w:t>
        </w:r>
        <w:r w:rsidR="00854B01" w:rsidRPr="00CE3079">
          <w:rPr>
            <w:rFonts w:ascii="Arial" w:hAnsi="Arial" w:cs="Arial"/>
          </w:rPr>
          <w:t xml:space="preserve"> </w:t>
        </w:r>
      </w:ins>
      <w:r w:rsidR="00382E3D" w:rsidRPr="00CE3079">
        <w:rPr>
          <w:rFonts w:ascii="Arial" w:hAnsi="Arial" w:cs="Arial"/>
        </w:rPr>
        <w:t>the</w:t>
      </w:r>
      <w:r w:rsidRPr="00CE3079">
        <w:rPr>
          <w:rFonts w:ascii="Arial" w:hAnsi="Arial" w:cs="Arial"/>
        </w:rPr>
        <w:t xml:space="preserve"> degree of engagement in NPM, methods of facilitation, and type of activities</w:t>
      </w:r>
      <w:r w:rsidR="00382E3D" w:rsidRPr="00CE3079">
        <w:rPr>
          <w:rFonts w:ascii="Arial" w:hAnsi="Arial" w:cs="Arial"/>
        </w:rPr>
        <w:t xml:space="preserve"> and their</w:t>
      </w:r>
      <w:r w:rsidRPr="00CE3079">
        <w:rPr>
          <w:rFonts w:ascii="Arial" w:hAnsi="Arial" w:cs="Arial"/>
        </w:rPr>
        <w:t xml:space="preserve"> benefit</w:t>
      </w:r>
      <w:r w:rsidR="00382E3D" w:rsidRPr="00CE3079">
        <w:rPr>
          <w:rFonts w:ascii="Arial" w:hAnsi="Arial" w:cs="Arial"/>
        </w:rPr>
        <w:t>s on</w:t>
      </w:r>
      <w:r w:rsidRPr="00CE3079">
        <w:rPr>
          <w:rFonts w:ascii="Arial" w:hAnsi="Arial" w:cs="Arial"/>
        </w:rPr>
        <w:t xml:space="preserve"> health and well-being. This information could establish how </w:t>
      </w:r>
      <w:r w:rsidR="00483930" w:rsidRPr="00CE3079">
        <w:rPr>
          <w:rFonts w:ascii="Arial" w:hAnsi="Arial" w:cs="Arial"/>
        </w:rPr>
        <w:t>NGOs NPM</w:t>
      </w:r>
      <w:r w:rsidRPr="00CE3079">
        <w:rPr>
          <w:rFonts w:ascii="Arial" w:hAnsi="Arial" w:cs="Arial"/>
        </w:rPr>
        <w:t xml:space="preserve"> </w:t>
      </w:r>
      <w:r w:rsidR="00483930" w:rsidRPr="00CE3079">
        <w:rPr>
          <w:rFonts w:ascii="Arial" w:hAnsi="Arial" w:cs="Arial"/>
        </w:rPr>
        <w:t xml:space="preserve">activities </w:t>
      </w:r>
      <w:r w:rsidRPr="00CE3079">
        <w:rPr>
          <w:rFonts w:ascii="Arial" w:hAnsi="Arial" w:cs="Arial"/>
        </w:rPr>
        <w:t>can become alternative strategies for governments</w:t>
      </w:r>
      <w:r w:rsidR="00382E3D" w:rsidRPr="00CE3079">
        <w:rPr>
          <w:rFonts w:ascii="Arial" w:hAnsi="Arial" w:cs="Arial"/>
        </w:rPr>
        <w:t>,</w:t>
      </w:r>
      <w:r w:rsidRPr="00CE3079">
        <w:rPr>
          <w:rFonts w:ascii="Arial" w:hAnsi="Arial" w:cs="Arial"/>
        </w:rPr>
        <w:t xml:space="preserve"> </w:t>
      </w:r>
      <w:r w:rsidR="00382E3D" w:rsidRPr="00CE3079">
        <w:rPr>
          <w:rFonts w:ascii="Arial" w:hAnsi="Arial" w:cs="Arial"/>
        </w:rPr>
        <w:t>aiming</w:t>
      </w:r>
      <w:r w:rsidRPr="00CE3079">
        <w:rPr>
          <w:rFonts w:ascii="Arial" w:hAnsi="Arial" w:cs="Arial"/>
        </w:rPr>
        <w:t xml:space="preserve"> to promote </w:t>
      </w:r>
      <w:r w:rsidR="001B28C8" w:rsidRPr="00CE3079">
        <w:rPr>
          <w:rFonts w:ascii="Arial" w:hAnsi="Arial" w:cs="Arial"/>
        </w:rPr>
        <w:t>environmental awareness</w:t>
      </w:r>
      <w:r w:rsidRPr="00CE3079">
        <w:rPr>
          <w:rFonts w:ascii="Arial" w:hAnsi="Arial" w:cs="Arial"/>
        </w:rPr>
        <w:t xml:space="preserve"> and enhance the health and wellbeing of urban residents.</w:t>
      </w:r>
      <w:r w:rsidR="00E15017" w:rsidRPr="00CE3079">
        <w:rPr>
          <w:rFonts w:ascii="Arial" w:hAnsi="Arial" w:cs="Arial"/>
        </w:rPr>
        <w:t xml:space="preserve"> </w:t>
      </w:r>
      <w:r w:rsidR="00C02E11" w:rsidRPr="00CE3079">
        <w:rPr>
          <w:rFonts w:ascii="Arial" w:hAnsi="Arial" w:cs="Arial"/>
        </w:rPr>
        <w:t>S</w:t>
      </w:r>
      <w:r w:rsidR="00E15017" w:rsidRPr="00CE3079">
        <w:rPr>
          <w:rFonts w:ascii="Arial" w:hAnsi="Arial" w:cs="Arial"/>
        </w:rPr>
        <w:t xml:space="preserve">tudies could </w:t>
      </w:r>
      <w:r w:rsidR="0064728F" w:rsidRPr="00CE3079">
        <w:rPr>
          <w:rFonts w:ascii="Arial" w:hAnsi="Arial" w:cs="Arial"/>
        </w:rPr>
        <w:t xml:space="preserve">further </w:t>
      </w:r>
      <w:r w:rsidR="00E15017" w:rsidRPr="00CE3079">
        <w:rPr>
          <w:rFonts w:ascii="Arial" w:hAnsi="Arial" w:cs="Arial"/>
        </w:rPr>
        <w:t xml:space="preserve">evaluate the </w:t>
      </w:r>
      <w:r w:rsidR="00EC5564" w:rsidRPr="00CE3079">
        <w:rPr>
          <w:rFonts w:ascii="Arial" w:hAnsi="Arial" w:cs="Arial"/>
        </w:rPr>
        <w:t xml:space="preserve">therapeutic characteristics in GUI and </w:t>
      </w:r>
      <w:r w:rsidR="0064728F" w:rsidRPr="00CE3079">
        <w:rPr>
          <w:rFonts w:ascii="Arial" w:hAnsi="Arial" w:cs="Arial"/>
        </w:rPr>
        <w:t>other</w:t>
      </w:r>
      <w:r w:rsidR="00EC5564" w:rsidRPr="00CE3079">
        <w:rPr>
          <w:rFonts w:ascii="Arial" w:hAnsi="Arial" w:cs="Arial"/>
        </w:rPr>
        <w:t xml:space="preserve"> </w:t>
      </w:r>
      <w:r w:rsidR="009F0C29" w:rsidRPr="00CE3079">
        <w:rPr>
          <w:rFonts w:ascii="Arial" w:hAnsi="Arial" w:cs="Arial"/>
        </w:rPr>
        <w:t xml:space="preserve">non-curated natural </w:t>
      </w:r>
      <w:r w:rsidR="00EC5564" w:rsidRPr="00CE3079">
        <w:rPr>
          <w:rFonts w:ascii="Arial" w:hAnsi="Arial" w:cs="Arial"/>
        </w:rPr>
        <w:t>spaces</w:t>
      </w:r>
      <w:r w:rsidR="00C02E11" w:rsidRPr="00CE3079">
        <w:rPr>
          <w:rFonts w:ascii="Arial" w:hAnsi="Arial" w:cs="Arial"/>
        </w:rPr>
        <w:t xml:space="preserve"> in Singapore. This can</w:t>
      </w:r>
      <w:r w:rsidR="00EC5564" w:rsidRPr="00CE3079">
        <w:rPr>
          <w:rFonts w:ascii="Arial" w:hAnsi="Arial" w:cs="Arial"/>
        </w:rPr>
        <w:t xml:space="preserve"> </w:t>
      </w:r>
      <w:r w:rsidR="00382E3D" w:rsidRPr="00CE3079">
        <w:rPr>
          <w:rFonts w:ascii="Arial" w:hAnsi="Arial" w:cs="Arial"/>
        </w:rPr>
        <w:t xml:space="preserve">reveal the </w:t>
      </w:r>
      <w:r w:rsidR="00EC5564" w:rsidRPr="00CE3079">
        <w:rPr>
          <w:rFonts w:ascii="Arial" w:hAnsi="Arial" w:cs="Arial"/>
        </w:rPr>
        <w:t>underl</w:t>
      </w:r>
      <w:r w:rsidR="00382E3D" w:rsidRPr="00CE3079">
        <w:rPr>
          <w:rFonts w:ascii="Arial" w:hAnsi="Arial" w:cs="Arial"/>
        </w:rPr>
        <w:t>ying</w:t>
      </w:r>
      <w:r w:rsidR="00EC5564" w:rsidRPr="00CE3079">
        <w:rPr>
          <w:rFonts w:ascii="Arial" w:hAnsi="Arial" w:cs="Arial"/>
        </w:rPr>
        <w:t xml:space="preserve"> spatial characteristics that </w:t>
      </w:r>
      <w:r w:rsidR="006E39EF" w:rsidRPr="00CE3079">
        <w:rPr>
          <w:rFonts w:ascii="Arial" w:hAnsi="Arial" w:cs="Arial"/>
        </w:rPr>
        <w:t xml:space="preserve">enhance sensory experience and psychological wellbeing. </w:t>
      </w:r>
    </w:p>
    <w:p w14:paraId="1B0BE21C" w14:textId="27A2EFEA" w:rsidR="003C4B07" w:rsidRPr="00CE3079" w:rsidRDefault="003C4B07" w:rsidP="00C24793">
      <w:pPr>
        <w:pStyle w:val="Heading2"/>
        <w:rPr>
          <w:rFonts w:cs="Arial"/>
        </w:rPr>
      </w:pPr>
      <w:r w:rsidRPr="00CE3079">
        <w:rPr>
          <w:rFonts w:cs="Arial"/>
        </w:rPr>
        <w:t xml:space="preserve">Conclusion </w:t>
      </w:r>
    </w:p>
    <w:p w14:paraId="6544A52D" w14:textId="0884ACE6" w:rsidR="00EC424B" w:rsidRDefault="00EC424B" w:rsidP="00EC424B">
      <w:pPr>
        <w:rPr>
          <w:rFonts w:ascii="Arial" w:hAnsi="Arial" w:cs="Arial"/>
        </w:rPr>
      </w:pPr>
      <w:r w:rsidRPr="00CE3079">
        <w:rPr>
          <w:rFonts w:ascii="Arial" w:hAnsi="Arial" w:cs="Arial"/>
        </w:rPr>
        <w:t>The study conducted at GUI in Singapore revealed that long-term engagement in NPM activities influence participant health and wellbeing as indicated by their subjective sense of community, social cohesion, connection to nature, intrinsic motivation, self-esteem, and self-efficacy. Their health and wellbeing was influenced by the nature-placemaking GUI facilitators, since they provide an alternative way of generating knowledge producing a pluralistic platform of self-discovery</w:t>
      </w:r>
      <w:r w:rsidR="009D1EF5">
        <w:rPr>
          <w:rFonts w:ascii="Arial" w:hAnsi="Arial" w:cs="Arial"/>
        </w:rPr>
        <w:t xml:space="preserve"> with nature</w:t>
      </w:r>
      <w:r w:rsidRPr="00CE3079">
        <w:rPr>
          <w:rFonts w:ascii="Arial" w:hAnsi="Arial" w:cs="Arial"/>
        </w:rPr>
        <w:t xml:space="preserve"> and advocate environmental and community service – a knowledge system highly contrasting with </w:t>
      </w:r>
      <w:r w:rsidR="007C6B5E">
        <w:rPr>
          <w:rFonts w:ascii="Arial" w:hAnsi="Arial" w:cs="Arial"/>
        </w:rPr>
        <w:t xml:space="preserve">the </w:t>
      </w:r>
      <w:r w:rsidR="008568F9">
        <w:rPr>
          <w:rFonts w:ascii="Arial" w:hAnsi="Arial" w:cs="Arial"/>
        </w:rPr>
        <w:t>cur</w:t>
      </w:r>
      <w:r w:rsidR="007C6B5E">
        <w:rPr>
          <w:rFonts w:ascii="Arial" w:hAnsi="Arial" w:cs="Arial"/>
        </w:rPr>
        <w:t>rent</w:t>
      </w:r>
      <w:r w:rsidRPr="00CE3079">
        <w:rPr>
          <w:rFonts w:ascii="Arial" w:hAnsi="Arial" w:cs="Arial"/>
        </w:rPr>
        <w:t xml:space="preserve"> </w:t>
      </w:r>
      <w:r w:rsidR="003C7E9B">
        <w:rPr>
          <w:rFonts w:ascii="Arial" w:hAnsi="Arial" w:cs="Arial"/>
        </w:rPr>
        <w:t>education</w:t>
      </w:r>
      <w:r w:rsidR="00165D89">
        <w:rPr>
          <w:rFonts w:ascii="Arial" w:hAnsi="Arial" w:cs="Arial"/>
        </w:rPr>
        <w:t xml:space="preserve">al </w:t>
      </w:r>
      <w:r w:rsidR="00146824">
        <w:rPr>
          <w:rFonts w:ascii="Arial" w:hAnsi="Arial" w:cs="Arial"/>
        </w:rPr>
        <w:t xml:space="preserve">system </w:t>
      </w:r>
      <w:r w:rsidR="00806C9A">
        <w:rPr>
          <w:rFonts w:ascii="Arial" w:hAnsi="Arial" w:cs="Arial"/>
        </w:rPr>
        <w:t xml:space="preserve">based on </w:t>
      </w:r>
      <w:r w:rsidR="00753233">
        <w:rPr>
          <w:rFonts w:ascii="Arial" w:hAnsi="Arial" w:cs="Arial"/>
        </w:rPr>
        <w:t xml:space="preserve">utilitarian perspectives of the nonhuman environment </w:t>
      </w:r>
      <w:r w:rsidR="00753233">
        <w:rPr>
          <w:rFonts w:ascii="Arial" w:hAnsi="Arial" w:cs="Arial"/>
          <w:lang w:val="en-US"/>
        </w:rPr>
        <w:t>(</w:t>
      </w:r>
      <w:r w:rsidR="00753233" w:rsidRPr="00F300B6">
        <w:rPr>
          <w:rFonts w:ascii="Arial" w:hAnsi="Arial" w:cs="Arial"/>
          <w:color w:val="0000FF"/>
          <w:lang w:val="en-US"/>
        </w:rPr>
        <w:t>Neo &amp; Schneider-</w:t>
      </w:r>
      <w:proofErr w:type="spellStart"/>
      <w:r w:rsidR="00753233" w:rsidRPr="00F300B6">
        <w:rPr>
          <w:rFonts w:ascii="Arial" w:hAnsi="Arial" w:cs="Arial"/>
          <w:color w:val="0000FF"/>
          <w:lang w:val="en-US"/>
        </w:rPr>
        <w:t>Mayerson</w:t>
      </w:r>
      <w:proofErr w:type="spellEnd"/>
      <w:r w:rsidR="00753233" w:rsidRPr="00F300B6">
        <w:rPr>
          <w:rFonts w:ascii="Arial" w:hAnsi="Arial" w:cs="Arial"/>
          <w:color w:val="0000FF"/>
          <w:lang w:val="en-US"/>
        </w:rPr>
        <w:t>, 2021</w:t>
      </w:r>
      <w:r w:rsidR="00725ABD" w:rsidRPr="00725ABD">
        <w:rPr>
          <w:rFonts w:ascii="Arial" w:hAnsi="Arial" w:cs="Arial"/>
          <w:lang w:val="en-US"/>
        </w:rPr>
        <w:t xml:space="preserve">) and offers limited opportunities </w:t>
      </w:r>
      <w:r w:rsidR="007C6B5E">
        <w:rPr>
          <w:rFonts w:ascii="Arial" w:hAnsi="Arial" w:cs="Arial"/>
          <w:lang w:val="en-US"/>
        </w:rPr>
        <w:t>of learning by interacting</w:t>
      </w:r>
      <w:r w:rsidR="00725ABD" w:rsidRPr="00725ABD">
        <w:rPr>
          <w:rFonts w:ascii="Arial" w:hAnsi="Arial" w:cs="Arial"/>
          <w:lang w:val="en-US"/>
        </w:rPr>
        <w:t xml:space="preserve"> with the natural environment</w:t>
      </w:r>
      <w:r w:rsidR="00725ABD">
        <w:rPr>
          <w:rFonts w:ascii="Arial" w:hAnsi="Arial" w:cs="Arial"/>
          <w:lang w:val="en-US"/>
        </w:rPr>
        <w:t>.</w:t>
      </w:r>
    </w:p>
    <w:p w14:paraId="1581A0DE" w14:textId="2B3F8883" w:rsidR="00EC424B" w:rsidRPr="00CE3079" w:rsidRDefault="00EC424B" w:rsidP="00EC424B">
      <w:pPr>
        <w:ind w:firstLine="426"/>
        <w:rPr>
          <w:rFonts w:ascii="Arial" w:hAnsi="Arial" w:cs="Arial"/>
        </w:rPr>
      </w:pPr>
      <w:r w:rsidRPr="00CE3079">
        <w:rPr>
          <w:rFonts w:ascii="Arial" w:hAnsi="Arial" w:cs="Arial"/>
        </w:rPr>
        <w:t xml:space="preserve">While the paper did not intent to generalise findings from one case study presented here, it demonstrated that the role of NGOs in nature-placemaking can contribute to new forms of public-nature space interaction in Singapore. The programmes led by </w:t>
      </w:r>
      <w:r w:rsidR="007C3851" w:rsidRPr="00CE3079">
        <w:rPr>
          <w:rFonts w:ascii="Arial" w:hAnsi="Arial" w:cs="Arial"/>
        </w:rPr>
        <w:t>NGOs</w:t>
      </w:r>
      <w:r w:rsidRPr="00CE3079">
        <w:rPr>
          <w:rFonts w:ascii="Arial" w:hAnsi="Arial" w:cs="Arial"/>
        </w:rPr>
        <w:t xml:space="preserve"> in nature-placemaking activities could support the objective of increasing the number of green spaces in Singapore, while enhancing the psychological sense of health and wellbeing will transfer intangible values that promote community and environmental service. </w:t>
      </w:r>
    </w:p>
    <w:p w14:paraId="3F64E48E" w14:textId="5BD3E04E" w:rsidR="00E812C8" w:rsidRPr="00CE3079" w:rsidRDefault="00E812C8" w:rsidP="00E812C8">
      <w:pPr>
        <w:pStyle w:val="Heading3"/>
        <w:rPr>
          <w:rFonts w:cs="Arial"/>
        </w:rPr>
      </w:pPr>
      <w:r w:rsidRPr="00CE3079">
        <w:rPr>
          <w:rFonts w:cs="Arial"/>
        </w:rPr>
        <w:t>Geolocation information</w:t>
      </w:r>
    </w:p>
    <w:p w14:paraId="65C14B37" w14:textId="3D721FCE" w:rsidR="002D20F5" w:rsidRPr="00CE3079" w:rsidRDefault="00E812C8" w:rsidP="002D20F5">
      <w:pPr>
        <w:rPr>
          <w:rFonts w:ascii="Arial" w:hAnsi="Arial" w:cs="Arial"/>
        </w:rPr>
      </w:pPr>
      <w:r w:rsidRPr="00CE3079">
        <w:rPr>
          <w:rFonts w:ascii="Arial" w:hAnsi="Arial" w:cs="Arial"/>
        </w:rPr>
        <w:t xml:space="preserve">This study was conducted in the city of Singapore </w:t>
      </w:r>
      <w:r w:rsidR="006D46A7" w:rsidRPr="00CE3079">
        <w:rPr>
          <w:rFonts w:ascii="Arial" w:hAnsi="Arial" w:cs="Arial"/>
        </w:rPr>
        <w:t xml:space="preserve">in the NGO Ground-Up Initiative located </w:t>
      </w:r>
      <w:r w:rsidR="002F7D65" w:rsidRPr="00CE3079">
        <w:rPr>
          <w:rFonts w:ascii="Arial" w:hAnsi="Arial" w:cs="Arial"/>
        </w:rPr>
        <w:t xml:space="preserve">at 91 Lor </w:t>
      </w:r>
      <w:proofErr w:type="spellStart"/>
      <w:r w:rsidR="002F7D65" w:rsidRPr="00CE3079">
        <w:rPr>
          <w:rFonts w:ascii="Arial" w:hAnsi="Arial" w:cs="Arial"/>
        </w:rPr>
        <w:t>Chencharu</w:t>
      </w:r>
      <w:proofErr w:type="spellEnd"/>
      <w:r w:rsidR="002F7D65" w:rsidRPr="00CE3079">
        <w:rPr>
          <w:rFonts w:ascii="Arial" w:hAnsi="Arial" w:cs="Arial"/>
        </w:rPr>
        <w:t>, Singapore 76920</w:t>
      </w:r>
      <w:r w:rsidR="00367B5D" w:rsidRPr="00CE3079">
        <w:rPr>
          <w:rFonts w:ascii="Arial" w:hAnsi="Arial" w:cs="Arial"/>
        </w:rPr>
        <w:t xml:space="preserve">1, </w:t>
      </w:r>
      <w:r w:rsidR="002D20F5" w:rsidRPr="00CE3079">
        <w:rPr>
          <w:rFonts w:ascii="Arial" w:hAnsi="Arial" w:cs="Arial"/>
        </w:rPr>
        <w:t>1°24'52.3"N 103°49'40.8"E.</w:t>
      </w:r>
    </w:p>
    <w:p w14:paraId="6BF87DAA" w14:textId="77777777" w:rsidR="003C4B07" w:rsidRPr="00CE3079" w:rsidRDefault="003C4B07" w:rsidP="003C4B07">
      <w:pPr>
        <w:pStyle w:val="Heading3"/>
        <w:rPr>
          <w:rFonts w:cs="Arial"/>
        </w:rPr>
      </w:pPr>
      <w:r w:rsidRPr="00CE3079">
        <w:rPr>
          <w:rFonts w:cs="Arial"/>
        </w:rPr>
        <w:lastRenderedPageBreak/>
        <w:t>Acknowledgements</w:t>
      </w:r>
    </w:p>
    <w:p w14:paraId="4D574636" w14:textId="75AA4C5A" w:rsidR="00574069" w:rsidRPr="00CE3079" w:rsidRDefault="003C4B07" w:rsidP="00574069">
      <w:pPr>
        <w:rPr>
          <w:rFonts w:ascii="Arial" w:hAnsi="Arial" w:cs="Arial"/>
        </w:rPr>
      </w:pPr>
      <w:r w:rsidRPr="00CE3079">
        <w:rPr>
          <w:rFonts w:ascii="Arial" w:hAnsi="Arial" w:cs="Arial"/>
        </w:rPr>
        <w:t xml:space="preserve">The authors would like to thank members of the Ground-Up Initiative, including Hui Ying Koo, </w:t>
      </w:r>
      <w:proofErr w:type="spellStart"/>
      <w:r w:rsidRPr="00CE3079">
        <w:rPr>
          <w:rFonts w:ascii="Arial" w:hAnsi="Arial" w:cs="Arial"/>
        </w:rPr>
        <w:t>Bingyu</w:t>
      </w:r>
      <w:proofErr w:type="spellEnd"/>
      <w:r w:rsidRPr="00CE3079">
        <w:rPr>
          <w:rFonts w:ascii="Arial" w:hAnsi="Arial" w:cs="Arial"/>
        </w:rPr>
        <w:t xml:space="preserve"> Cai</w:t>
      </w:r>
      <w:r w:rsidR="00737002" w:rsidRPr="00CE3079">
        <w:rPr>
          <w:rFonts w:ascii="Arial" w:hAnsi="Arial" w:cs="Arial"/>
        </w:rPr>
        <w:t>, the GUI core members</w:t>
      </w:r>
      <w:r w:rsidR="00301C55" w:rsidRPr="00CE3079">
        <w:rPr>
          <w:rFonts w:ascii="Arial" w:hAnsi="Arial" w:cs="Arial"/>
        </w:rPr>
        <w:t>,</w:t>
      </w:r>
      <w:r w:rsidR="00737002" w:rsidRPr="00CE3079">
        <w:rPr>
          <w:rFonts w:ascii="Arial" w:hAnsi="Arial" w:cs="Arial"/>
        </w:rPr>
        <w:t xml:space="preserve"> and volunteers that assisted the development of this study</w:t>
      </w:r>
      <w:r w:rsidRPr="00CE3079">
        <w:rPr>
          <w:rFonts w:ascii="Arial" w:hAnsi="Arial" w:cs="Arial"/>
        </w:rPr>
        <w:t xml:space="preserve">. </w:t>
      </w:r>
      <w:r w:rsidR="00B4011F" w:rsidRPr="00CE3079">
        <w:rPr>
          <w:rFonts w:ascii="Arial" w:hAnsi="Arial" w:cs="Arial"/>
        </w:rPr>
        <w:t xml:space="preserve">All authors contributed to the development of the study and writing of the paper. </w:t>
      </w:r>
      <w:r w:rsidRPr="00CE3079">
        <w:rPr>
          <w:rFonts w:ascii="Arial" w:hAnsi="Arial" w:cs="Arial"/>
        </w:rPr>
        <w:t xml:space="preserve">This </w:t>
      </w:r>
      <w:r w:rsidR="00B4011F" w:rsidRPr="00CE3079">
        <w:rPr>
          <w:rFonts w:ascii="Arial" w:hAnsi="Arial" w:cs="Arial"/>
        </w:rPr>
        <w:t xml:space="preserve">study </w:t>
      </w:r>
      <w:r w:rsidRPr="00CE3079">
        <w:rPr>
          <w:rFonts w:ascii="Arial" w:hAnsi="Arial" w:cs="Arial"/>
        </w:rPr>
        <w:t xml:space="preserve">was conducted as part of New Urban Kampung research programme, led by Singapore University of Technology and Design together with the Housing and Development Board, supported by the Singapore Ministry of National Development and the National Research Foundation, Prime Minister Office under the Land and </w:t>
      </w:r>
      <w:proofErr w:type="spellStart"/>
      <w:r w:rsidRPr="00CE3079">
        <w:rPr>
          <w:rFonts w:ascii="Arial" w:hAnsi="Arial" w:cs="Arial"/>
        </w:rPr>
        <w:t>Livability</w:t>
      </w:r>
      <w:proofErr w:type="spellEnd"/>
      <w:r w:rsidRPr="00CE3079">
        <w:rPr>
          <w:rFonts w:ascii="Arial" w:hAnsi="Arial" w:cs="Arial"/>
        </w:rPr>
        <w:t xml:space="preserve"> National Innovation Challenge (L2 NIC) Research Programme (L2 NIC Award No. L2NICTDF1-2017-4). Any opinions, findings, and conclusions or recommendations expressed in this material are those of the author(s) and do not reflect the views of the Housing and Development Board, Singapore Ministry of National Development and National Research Foundation, Prime Minister Office, Singapore.</w:t>
      </w:r>
      <w:r w:rsidR="00574069" w:rsidRPr="00CE3079">
        <w:rPr>
          <w:rFonts w:ascii="Arial" w:hAnsi="Arial" w:cs="Arial"/>
        </w:rPr>
        <w:t xml:space="preserve"> </w:t>
      </w:r>
    </w:p>
    <w:p w14:paraId="66B94DD8" w14:textId="77777777" w:rsidR="00574069" w:rsidRPr="00CE3079" w:rsidRDefault="00574069" w:rsidP="00574069">
      <w:pPr>
        <w:rPr>
          <w:rFonts w:ascii="Arial" w:hAnsi="Arial" w:cs="Arial"/>
          <w:b/>
          <w:bCs/>
          <w:szCs w:val="24"/>
        </w:rPr>
      </w:pPr>
      <w:r w:rsidRPr="00CE3079">
        <w:rPr>
          <w:rFonts w:ascii="Arial" w:hAnsi="Arial" w:cs="Arial"/>
          <w:b/>
          <w:bCs/>
          <w:szCs w:val="24"/>
        </w:rPr>
        <w:t xml:space="preserve">Disclosure statement </w:t>
      </w:r>
    </w:p>
    <w:p w14:paraId="6DEC4A8E" w14:textId="77777777" w:rsidR="00574069" w:rsidRPr="00CE3079" w:rsidRDefault="00574069" w:rsidP="00574069">
      <w:pPr>
        <w:rPr>
          <w:rFonts w:ascii="Arial" w:hAnsi="Arial" w:cs="Arial"/>
        </w:rPr>
      </w:pPr>
      <w:r w:rsidRPr="00CE3079">
        <w:rPr>
          <w:rFonts w:ascii="Arial" w:hAnsi="Arial" w:cs="Arial"/>
        </w:rPr>
        <w:t>No potential conflict of interest was reported by the authors.</w:t>
      </w:r>
    </w:p>
    <w:p w14:paraId="23E31BF5" w14:textId="77777777" w:rsidR="0081705B" w:rsidRPr="00CE3079" w:rsidRDefault="0081705B" w:rsidP="0081705B">
      <w:pPr>
        <w:pStyle w:val="Heading3"/>
        <w:rPr>
          <w:rFonts w:cs="Arial"/>
        </w:rPr>
      </w:pPr>
      <w:r w:rsidRPr="00CE3079">
        <w:rPr>
          <w:rFonts w:cs="Arial"/>
        </w:rPr>
        <w:t xml:space="preserve">References </w:t>
      </w:r>
    </w:p>
    <w:p w14:paraId="7CE86D8A" w14:textId="77777777" w:rsidR="000A39BB" w:rsidRDefault="000A39BB" w:rsidP="008640FA">
      <w:pPr>
        <w:pStyle w:val="NoSpacing"/>
        <w:ind w:left="284" w:hanging="284"/>
        <w:rPr>
          <w:rFonts w:cs="Arial"/>
          <w:lang w:val="en-US"/>
        </w:rPr>
      </w:pPr>
      <w:proofErr w:type="spellStart"/>
      <w:r w:rsidRPr="006300EC">
        <w:rPr>
          <w:rFonts w:cs="Arial"/>
          <w:lang w:val="en-US"/>
        </w:rPr>
        <w:t>Alwaer</w:t>
      </w:r>
      <w:proofErr w:type="spellEnd"/>
      <w:r w:rsidRPr="006300EC">
        <w:rPr>
          <w:rFonts w:cs="Arial"/>
          <w:lang w:val="en-US"/>
        </w:rPr>
        <w:t xml:space="preserve"> H., Cooper I.</w:t>
      </w:r>
      <w:r>
        <w:rPr>
          <w:rFonts w:cs="Arial"/>
          <w:lang w:val="en-US"/>
        </w:rPr>
        <w:t xml:space="preserve"> (a)</w:t>
      </w:r>
      <w:r w:rsidRPr="006300EC">
        <w:rPr>
          <w:rFonts w:cs="Arial"/>
          <w:lang w:val="en-US"/>
        </w:rPr>
        <w:t xml:space="preserve"> (2019). Changing the Focus: Viewing Design-Led Events Within Collaborative Planning. Sustainability 12, 3365.</w:t>
      </w:r>
    </w:p>
    <w:p w14:paraId="7BBF4E13" w14:textId="77777777" w:rsidR="000A39BB" w:rsidRPr="006300EC" w:rsidRDefault="000A39BB" w:rsidP="00C9552B">
      <w:pPr>
        <w:pStyle w:val="NoSpacing"/>
        <w:ind w:left="284" w:hanging="284"/>
        <w:rPr>
          <w:rFonts w:cs="Arial"/>
        </w:rPr>
      </w:pPr>
      <w:proofErr w:type="spellStart"/>
      <w:r w:rsidRPr="006300EC">
        <w:rPr>
          <w:rFonts w:cs="Arial"/>
        </w:rPr>
        <w:t>Alwaer</w:t>
      </w:r>
      <w:proofErr w:type="spellEnd"/>
      <w:r w:rsidRPr="006300EC">
        <w:rPr>
          <w:rFonts w:cs="Arial"/>
        </w:rPr>
        <w:t xml:space="preserve">, H., &amp; Cooper, I. </w:t>
      </w:r>
      <w:r>
        <w:rPr>
          <w:rFonts w:cs="Arial"/>
        </w:rPr>
        <w:t xml:space="preserve">(b) </w:t>
      </w:r>
      <w:r w:rsidRPr="006300EC">
        <w:rPr>
          <w:rFonts w:cs="Arial"/>
        </w:rPr>
        <w:t>(2019). A Review of the Role of Facilitators in Community-Based, Design-Led Planning and Placemaking Events. Built Environment, 45(2), 190–211. https://doi.org/10.2148/benv.45.2.190.</w:t>
      </w:r>
    </w:p>
    <w:p w14:paraId="75233459" w14:textId="77777777" w:rsidR="000A39BB" w:rsidRPr="006300EC" w:rsidRDefault="000A39BB" w:rsidP="008640FA">
      <w:pPr>
        <w:pStyle w:val="NoSpacing"/>
        <w:ind w:left="284" w:hanging="284"/>
        <w:rPr>
          <w:rFonts w:cs="Arial"/>
        </w:rPr>
      </w:pPr>
      <w:r w:rsidRPr="006300EC">
        <w:rPr>
          <w:rFonts w:cs="Arial"/>
        </w:rPr>
        <w:t>Atkinson S., Bagnall AM., Corcoran R., South H. (2017). What is community wellbeing? Conceptual review. Technical Report, what works wellbeing. Available at: https://whatworkswellbeing.org/resources/what-is-community-wellbeing-conceptual-review/ (accessed: 1 June 2021).</w:t>
      </w:r>
    </w:p>
    <w:p w14:paraId="629C2780" w14:textId="77777777" w:rsidR="000A39BB" w:rsidRPr="006300EC" w:rsidRDefault="000A39BB" w:rsidP="00880D90">
      <w:pPr>
        <w:pStyle w:val="NoSpacing"/>
        <w:ind w:left="284" w:hanging="284"/>
        <w:rPr>
          <w:rFonts w:cs="Arial"/>
        </w:rPr>
      </w:pPr>
      <w:proofErr w:type="spellStart"/>
      <w:r w:rsidRPr="006300EC">
        <w:rPr>
          <w:rFonts w:cs="Arial"/>
        </w:rPr>
        <w:t>Babiano</w:t>
      </w:r>
      <w:proofErr w:type="spellEnd"/>
      <w:r w:rsidRPr="006300EC">
        <w:rPr>
          <w:rFonts w:cs="Arial"/>
        </w:rPr>
        <w:t xml:space="preserve"> M., Lee G. 2020. People in Place: Placemaking Fundamentals. In Placemaking Fundamentals for the Built Environment. Palgrave Macmillan, Singapore.</w:t>
      </w:r>
    </w:p>
    <w:p w14:paraId="1BA44C5E" w14:textId="77777777" w:rsidR="000A39BB" w:rsidRPr="006300EC" w:rsidRDefault="000A39BB" w:rsidP="00880D90">
      <w:pPr>
        <w:pStyle w:val="NoSpacing"/>
        <w:ind w:left="284" w:hanging="284"/>
        <w:rPr>
          <w:rFonts w:cs="Arial"/>
        </w:rPr>
      </w:pPr>
      <w:r w:rsidRPr="006300EC">
        <w:rPr>
          <w:rFonts w:cs="Arial"/>
        </w:rPr>
        <w:t>Bakker, K. (2010). The limits of ‘neoliberal natures’: Debating green neoliberalism. Progress in Human Geography, 34(6), 715–735. https://doi.org/10.1177/0309132510376849.</w:t>
      </w:r>
    </w:p>
    <w:p w14:paraId="09127716" w14:textId="77777777" w:rsidR="000A39BB" w:rsidRPr="006300EC" w:rsidRDefault="000A39BB" w:rsidP="008640FA">
      <w:pPr>
        <w:pStyle w:val="NoSpacing"/>
        <w:ind w:left="284" w:hanging="284"/>
        <w:rPr>
          <w:rFonts w:cs="Arial"/>
        </w:rPr>
      </w:pPr>
      <w:r w:rsidRPr="006300EC">
        <w:rPr>
          <w:rFonts w:cs="Arial"/>
        </w:rPr>
        <w:t xml:space="preserve">Bandura, A. (2010). Self-efficacy. The </w:t>
      </w:r>
      <w:proofErr w:type="spellStart"/>
      <w:r w:rsidRPr="006300EC">
        <w:rPr>
          <w:rFonts w:cs="Arial"/>
        </w:rPr>
        <w:t>Corsini</w:t>
      </w:r>
      <w:proofErr w:type="spellEnd"/>
      <w:r w:rsidRPr="006300EC">
        <w:rPr>
          <w:rFonts w:cs="Arial"/>
        </w:rPr>
        <w:t xml:space="preserve"> </w:t>
      </w:r>
      <w:proofErr w:type="spellStart"/>
      <w:r w:rsidRPr="006300EC">
        <w:rPr>
          <w:rFonts w:cs="Arial"/>
        </w:rPr>
        <w:t>Encyclopedia</w:t>
      </w:r>
      <w:proofErr w:type="spellEnd"/>
      <w:r w:rsidRPr="006300EC">
        <w:rPr>
          <w:rFonts w:cs="Arial"/>
        </w:rPr>
        <w:t xml:space="preserve"> of Psychology, 1–3.</w:t>
      </w:r>
    </w:p>
    <w:p w14:paraId="246F3EAA" w14:textId="77777777" w:rsidR="000A39BB" w:rsidRPr="006300EC" w:rsidRDefault="000A39BB" w:rsidP="00880D90">
      <w:pPr>
        <w:pStyle w:val="NoSpacing"/>
        <w:ind w:left="284" w:hanging="284"/>
        <w:rPr>
          <w:rFonts w:cs="Arial"/>
        </w:rPr>
      </w:pPr>
      <w:proofErr w:type="spellStart"/>
      <w:r w:rsidRPr="006300EC">
        <w:rPr>
          <w:rFonts w:cs="Arial"/>
        </w:rPr>
        <w:t>Becci</w:t>
      </w:r>
      <w:proofErr w:type="spellEnd"/>
      <w:r w:rsidRPr="006300EC">
        <w:rPr>
          <w:rFonts w:cs="Arial"/>
        </w:rPr>
        <w:t xml:space="preserve">, I., </w:t>
      </w:r>
      <w:proofErr w:type="spellStart"/>
      <w:r w:rsidRPr="006300EC">
        <w:rPr>
          <w:rFonts w:cs="Arial"/>
        </w:rPr>
        <w:t>Grandjean</w:t>
      </w:r>
      <w:proofErr w:type="spellEnd"/>
      <w:r w:rsidRPr="006300EC">
        <w:rPr>
          <w:rFonts w:cs="Arial"/>
        </w:rPr>
        <w:t xml:space="preserve">, A., </w:t>
      </w:r>
      <w:proofErr w:type="spellStart"/>
      <w:r w:rsidRPr="006300EC">
        <w:rPr>
          <w:rFonts w:cs="Arial"/>
        </w:rPr>
        <w:t>Monnot</w:t>
      </w:r>
      <w:proofErr w:type="spellEnd"/>
      <w:r w:rsidRPr="006300EC">
        <w:rPr>
          <w:rFonts w:cs="Arial"/>
        </w:rPr>
        <w:t xml:space="preserve">, C., &amp; </w:t>
      </w:r>
      <w:proofErr w:type="spellStart"/>
      <w:r w:rsidRPr="006300EC">
        <w:rPr>
          <w:rFonts w:cs="Arial"/>
        </w:rPr>
        <w:t>Okoekpen</w:t>
      </w:r>
      <w:proofErr w:type="spellEnd"/>
      <w:r w:rsidRPr="006300EC">
        <w:rPr>
          <w:rFonts w:cs="Arial"/>
        </w:rPr>
        <w:t xml:space="preserve">, S. (2021). Special Issue Introduction: Toward a ‘Spiritualization’ of Ecology? Sociological Perspectives from Francophone Contexts. Journal for the Study of Religion, Nature and Culture, 15(3), 287–296. </w:t>
      </w:r>
    </w:p>
    <w:p w14:paraId="5AC3D806" w14:textId="77777777" w:rsidR="000A39BB" w:rsidRDefault="000A39BB" w:rsidP="00C92301">
      <w:pPr>
        <w:pStyle w:val="NoSpacing"/>
        <w:ind w:left="284" w:hanging="284"/>
        <w:rPr>
          <w:rFonts w:cs="Arial"/>
        </w:rPr>
      </w:pPr>
      <w:r w:rsidRPr="00F07BE2">
        <w:rPr>
          <w:rFonts w:cs="Arial"/>
        </w:rPr>
        <w:t xml:space="preserve">Bell-Williams, R., Irvine, K.N., Reeves, A., </w:t>
      </w:r>
      <w:proofErr w:type="spellStart"/>
      <w:r w:rsidRPr="00F07BE2">
        <w:rPr>
          <w:rFonts w:cs="Arial"/>
        </w:rPr>
        <w:t>Warber</w:t>
      </w:r>
      <w:proofErr w:type="spellEnd"/>
      <w:r w:rsidRPr="00F07BE2">
        <w:rPr>
          <w:rFonts w:cs="Arial"/>
        </w:rPr>
        <w:t xml:space="preserve">, S., </w:t>
      </w:r>
      <w:r>
        <w:rPr>
          <w:rFonts w:cs="Arial"/>
        </w:rPr>
        <w:t>2021</w:t>
      </w:r>
      <w:r w:rsidRPr="00F07BE2">
        <w:rPr>
          <w:rFonts w:cs="Arial"/>
        </w:rPr>
        <w:t xml:space="preserve">. Digging deeper: Gardening </w:t>
      </w:r>
      <w:proofErr w:type="gramStart"/>
      <w:r w:rsidRPr="00F07BE2">
        <w:rPr>
          <w:rFonts w:cs="Arial"/>
        </w:rPr>
        <w:t>as a way to</w:t>
      </w:r>
      <w:proofErr w:type="gramEnd"/>
      <w:r w:rsidRPr="00F07BE2">
        <w:rPr>
          <w:rFonts w:cs="Arial"/>
        </w:rPr>
        <w:t xml:space="preserve"> develop non-human relationships through connection with Nature</w:t>
      </w:r>
      <w:r>
        <w:rPr>
          <w:rFonts w:cs="Arial"/>
        </w:rPr>
        <w:t>.</w:t>
      </w:r>
      <w:r w:rsidRPr="0093166F">
        <w:t xml:space="preserve"> </w:t>
      </w:r>
      <w:r w:rsidRPr="0093166F">
        <w:rPr>
          <w:rFonts w:cs="Arial"/>
        </w:rPr>
        <w:t>European Journal of Ecopsychology 7: 1-18</w:t>
      </w:r>
      <w:r w:rsidRPr="00F07BE2">
        <w:rPr>
          <w:rFonts w:cs="Arial"/>
        </w:rPr>
        <w:t>.</w:t>
      </w:r>
      <w:r>
        <w:rPr>
          <w:rFonts w:cs="Arial"/>
        </w:rPr>
        <w:t xml:space="preserve"> </w:t>
      </w:r>
    </w:p>
    <w:p w14:paraId="264336F9" w14:textId="77777777" w:rsidR="000A39BB" w:rsidRPr="006300EC" w:rsidRDefault="000A39BB" w:rsidP="008640FA">
      <w:pPr>
        <w:pStyle w:val="NoSpacing"/>
        <w:ind w:left="284" w:hanging="284"/>
        <w:rPr>
          <w:rFonts w:cs="Arial"/>
        </w:rPr>
      </w:pPr>
      <w:proofErr w:type="spellStart"/>
      <w:r w:rsidRPr="006300EC">
        <w:rPr>
          <w:rFonts w:cs="Arial"/>
        </w:rPr>
        <w:t>Berto</w:t>
      </w:r>
      <w:proofErr w:type="spellEnd"/>
      <w:r w:rsidRPr="006300EC">
        <w:rPr>
          <w:rFonts w:cs="Arial"/>
        </w:rPr>
        <w:t xml:space="preserve">, R. (2014). The role of nature in coping with psycho-physiological stress: A literature review on </w:t>
      </w:r>
      <w:proofErr w:type="spellStart"/>
      <w:r w:rsidRPr="006300EC">
        <w:rPr>
          <w:rFonts w:cs="Arial"/>
        </w:rPr>
        <w:t>restorativeness</w:t>
      </w:r>
      <w:proofErr w:type="spellEnd"/>
      <w:r w:rsidRPr="006300EC">
        <w:rPr>
          <w:rFonts w:cs="Arial"/>
        </w:rPr>
        <w:t xml:space="preserve">. </w:t>
      </w:r>
      <w:proofErr w:type="spellStart"/>
      <w:r w:rsidRPr="006300EC">
        <w:rPr>
          <w:rFonts w:cs="Arial"/>
        </w:rPr>
        <w:t>Behavioral</w:t>
      </w:r>
      <w:proofErr w:type="spellEnd"/>
      <w:r w:rsidRPr="006300EC">
        <w:rPr>
          <w:rFonts w:cs="Arial"/>
        </w:rPr>
        <w:t xml:space="preserve"> Sciences, 4(4), 394–409.</w:t>
      </w:r>
    </w:p>
    <w:p w14:paraId="7BA0AB4C" w14:textId="77777777" w:rsidR="000A39BB" w:rsidRPr="006300EC" w:rsidRDefault="000A39BB" w:rsidP="008640FA">
      <w:pPr>
        <w:pStyle w:val="NoSpacing"/>
        <w:ind w:left="284" w:hanging="284"/>
        <w:rPr>
          <w:rFonts w:cs="Arial"/>
        </w:rPr>
      </w:pPr>
      <w:r w:rsidRPr="006300EC">
        <w:rPr>
          <w:rFonts w:cs="Arial"/>
        </w:rPr>
        <w:t>Boyatzis, R. E. (1998). Transforming qualitative information: Thematic analysis and code development. Sage Publications, Inc.</w:t>
      </w:r>
    </w:p>
    <w:p w14:paraId="5DD86F54" w14:textId="77777777" w:rsidR="000A39BB" w:rsidRPr="006300EC" w:rsidRDefault="000A39BB" w:rsidP="008640FA">
      <w:pPr>
        <w:pStyle w:val="NoSpacing"/>
        <w:ind w:left="284" w:hanging="284"/>
        <w:rPr>
          <w:rFonts w:cs="Arial"/>
        </w:rPr>
      </w:pPr>
      <w:r w:rsidRPr="006300EC">
        <w:rPr>
          <w:rFonts w:cs="Arial"/>
        </w:rPr>
        <w:lastRenderedPageBreak/>
        <w:t>Breen R. (2006). A Practical Guide to Focus-Group Research. Journal of Geography in Higher Education, 30(3), 463-475.</w:t>
      </w:r>
    </w:p>
    <w:p w14:paraId="5333D8EF" w14:textId="77777777" w:rsidR="000A39BB" w:rsidRPr="006300EC" w:rsidRDefault="000A39BB" w:rsidP="008640FA">
      <w:pPr>
        <w:pStyle w:val="NoSpacing"/>
        <w:ind w:left="284" w:hanging="284"/>
        <w:rPr>
          <w:rFonts w:cs="Arial"/>
        </w:rPr>
      </w:pPr>
      <w:proofErr w:type="spellStart"/>
      <w:r w:rsidRPr="006300EC">
        <w:rPr>
          <w:rFonts w:cs="Arial"/>
        </w:rPr>
        <w:t>Brownett</w:t>
      </w:r>
      <w:proofErr w:type="spellEnd"/>
      <w:r w:rsidRPr="006300EC">
        <w:rPr>
          <w:rFonts w:cs="Arial"/>
        </w:rPr>
        <w:t xml:space="preserve"> T., Evans O. (2020). Finding Common Ground: The Conception of Community Arts Festivals as Spaces for Placemaking. Health &amp; Place, 61, 102254. </w:t>
      </w:r>
    </w:p>
    <w:p w14:paraId="0716267D" w14:textId="77777777" w:rsidR="000A39BB" w:rsidRPr="006300EC" w:rsidRDefault="000A39BB" w:rsidP="008640FA">
      <w:pPr>
        <w:pStyle w:val="NoSpacing"/>
        <w:ind w:left="284" w:hanging="284"/>
        <w:rPr>
          <w:rFonts w:cs="Arial"/>
        </w:rPr>
      </w:pPr>
      <w:r w:rsidRPr="006300EC">
        <w:rPr>
          <w:rFonts w:cs="Arial"/>
        </w:rPr>
        <w:t>Bruno Marques, Jacqueline McIntosh &amp; Chelsea Kershaw (2021) Therapeutic environments as a catalyst for health, well-being and social equity, Landscape Research.</w:t>
      </w:r>
    </w:p>
    <w:p w14:paraId="77CF3ED5" w14:textId="77777777" w:rsidR="000A39BB" w:rsidRPr="006300EC" w:rsidRDefault="000A39BB" w:rsidP="008640FA">
      <w:pPr>
        <w:pStyle w:val="NoSpacing"/>
        <w:ind w:left="284" w:hanging="284"/>
        <w:rPr>
          <w:rFonts w:cs="Arial"/>
        </w:rPr>
      </w:pPr>
      <w:proofErr w:type="spellStart"/>
      <w:r w:rsidRPr="006300EC">
        <w:rPr>
          <w:rFonts w:cs="Arial"/>
        </w:rPr>
        <w:t>Bruyere</w:t>
      </w:r>
      <w:proofErr w:type="spellEnd"/>
      <w:r w:rsidRPr="006300EC">
        <w:rPr>
          <w:rFonts w:cs="Arial"/>
        </w:rPr>
        <w:t xml:space="preserve">, B., and S. </w:t>
      </w:r>
      <w:proofErr w:type="spellStart"/>
      <w:r w:rsidRPr="006300EC">
        <w:rPr>
          <w:rFonts w:cs="Arial"/>
        </w:rPr>
        <w:t>Rappe</w:t>
      </w:r>
      <w:proofErr w:type="spellEnd"/>
      <w:r w:rsidRPr="006300EC">
        <w:rPr>
          <w:rFonts w:cs="Arial"/>
        </w:rPr>
        <w:t>. (2007). Identifying the motivations of environmental volunteers. Journal of Environmental Planning and Management, 50(4), 503–16.</w:t>
      </w:r>
    </w:p>
    <w:p w14:paraId="64AA5EC6" w14:textId="77777777" w:rsidR="000A39BB" w:rsidRPr="006300EC" w:rsidRDefault="000A39BB" w:rsidP="00880D90">
      <w:pPr>
        <w:pStyle w:val="NoSpacing"/>
        <w:ind w:left="284" w:hanging="284"/>
        <w:rPr>
          <w:rFonts w:cs="Arial"/>
        </w:rPr>
      </w:pPr>
      <w:proofErr w:type="spellStart"/>
      <w:r w:rsidRPr="006300EC">
        <w:rPr>
          <w:rFonts w:cs="Arial"/>
        </w:rPr>
        <w:t>Burkner</w:t>
      </w:r>
      <w:proofErr w:type="spellEnd"/>
      <w:r w:rsidRPr="006300EC">
        <w:rPr>
          <w:rFonts w:cs="Arial"/>
        </w:rPr>
        <w:t xml:space="preserve"> H. 2006. Place-making, </w:t>
      </w:r>
      <w:proofErr w:type="spellStart"/>
      <w:r w:rsidRPr="006300EC">
        <w:rPr>
          <w:rFonts w:cs="Arial"/>
        </w:rPr>
        <w:t>PlaceMeg</w:t>
      </w:r>
      <w:proofErr w:type="spellEnd"/>
      <w:r w:rsidRPr="006300EC">
        <w:rPr>
          <w:rFonts w:cs="Arial"/>
        </w:rPr>
        <w:t xml:space="preserve"> concept guidance paper. Project workshop on methods and concepts, 20–22 February, Institute for Regional Development and Structural Planning. </w:t>
      </w:r>
    </w:p>
    <w:p w14:paraId="7702B342" w14:textId="77777777" w:rsidR="000A39BB" w:rsidRPr="006300EC" w:rsidRDefault="000A39BB" w:rsidP="006300EC">
      <w:pPr>
        <w:pStyle w:val="NoSpacing"/>
        <w:ind w:left="284" w:hanging="284"/>
        <w:rPr>
          <w:rFonts w:cs="Arial"/>
        </w:rPr>
      </w:pPr>
      <w:r w:rsidRPr="006300EC">
        <w:rPr>
          <w:rFonts w:cs="Arial"/>
        </w:rPr>
        <w:t>Bush J., Hernandez-</w:t>
      </w:r>
      <w:proofErr w:type="spellStart"/>
      <w:r w:rsidRPr="006300EC">
        <w:rPr>
          <w:rFonts w:cs="Arial"/>
        </w:rPr>
        <w:t>Santin</w:t>
      </w:r>
      <w:proofErr w:type="spellEnd"/>
      <w:r w:rsidRPr="006300EC">
        <w:rPr>
          <w:rFonts w:cs="Arial"/>
        </w:rPr>
        <w:t xml:space="preserve"> C., </w:t>
      </w:r>
      <w:proofErr w:type="spellStart"/>
      <w:r w:rsidRPr="006300EC">
        <w:rPr>
          <w:rFonts w:cs="Arial"/>
        </w:rPr>
        <w:t>Hes</w:t>
      </w:r>
      <w:proofErr w:type="spellEnd"/>
      <w:r w:rsidRPr="006300EC">
        <w:rPr>
          <w:rFonts w:cs="Arial"/>
        </w:rPr>
        <w:t xml:space="preserve"> D. 2020. Nature in Place: Placemaking in the Biosphere. In </w:t>
      </w:r>
      <w:proofErr w:type="spellStart"/>
      <w:r w:rsidRPr="006300EC">
        <w:rPr>
          <w:rFonts w:cs="Arial"/>
        </w:rPr>
        <w:t>Hes</w:t>
      </w:r>
      <w:proofErr w:type="spellEnd"/>
      <w:r w:rsidRPr="006300EC">
        <w:rPr>
          <w:rFonts w:cs="Arial"/>
        </w:rPr>
        <w:t>, D., Hernandez-</w:t>
      </w:r>
      <w:proofErr w:type="spellStart"/>
      <w:r w:rsidRPr="006300EC">
        <w:rPr>
          <w:rFonts w:cs="Arial"/>
        </w:rPr>
        <w:t>Santin</w:t>
      </w:r>
      <w:proofErr w:type="spellEnd"/>
      <w:r w:rsidRPr="006300EC">
        <w:rPr>
          <w:rFonts w:cs="Arial"/>
        </w:rPr>
        <w:t>, C., Beer, T., &amp; Huang, S. W. (2020). Place evaluation: measuring what matters by prioritising relationships. In Placemaking Fundamentals for the Built Environment (pp. 275-303). Palgrave Macmillan, Singapore.</w:t>
      </w:r>
    </w:p>
    <w:p w14:paraId="3DA3E94E" w14:textId="77777777" w:rsidR="000A39BB" w:rsidRPr="006300EC" w:rsidRDefault="000A39BB" w:rsidP="008640FA">
      <w:pPr>
        <w:pStyle w:val="NoSpacing"/>
        <w:ind w:left="284" w:hanging="284"/>
        <w:rPr>
          <w:rFonts w:cs="Arial"/>
        </w:rPr>
      </w:pPr>
      <w:r w:rsidRPr="006300EC">
        <w:rPr>
          <w:rFonts w:cs="Arial"/>
        </w:rPr>
        <w:t xml:space="preserve">Casey, D., &amp; Murphy, K. (2009). Issues in using methodological triangulation in research. Nurse researcher, 16(4), 40–55. </w:t>
      </w:r>
    </w:p>
    <w:p w14:paraId="543A38C4" w14:textId="77777777" w:rsidR="000A39BB" w:rsidRPr="006300EC" w:rsidRDefault="000A39BB" w:rsidP="008640FA">
      <w:pPr>
        <w:pStyle w:val="NoSpacing"/>
        <w:ind w:left="284" w:hanging="284"/>
        <w:rPr>
          <w:rFonts w:cs="Arial"/>
        </w:rPr>
      </w:pPr>
      <w:r w:rsidRPr="006300EC">
        <w:rPr>
          <w:rFonts w:cs="Arial"/>
        </w:rPr>
        <w:t>Castells, M. (2000) The rise of network society: the information age: economy, society, and culture, Blackwell, Malden, MA.</w:t>
      </w:r>
    </w:p>
    <w:p w14:paraId="58A09277" w14:textId="77777777" w:rsidR="000A39BB" w:rsidRPr="006300EC" w:rsidRDefault="000A39BB" w:rsidP="008640FA">
      <w:pPr>
        <w:pStyle w:val="NoSpacing"/>
        <w:rPr>
          <w:rFonts w:cs="Arial"/>
        </w:rPr>
      </w:pPr>
      <w:r w:rsidRPr="006300EC">
        <w:rPr>
          <w:rFonts w:cs="Arial"/>
        </w:rPr>
        <w:t>Charmaz K. (2006). Constructing Grounded Theory. </w:t>
      </w:r>
      <w:r w:rsidRPr="006300EC">
        <w:rPr>
          <w:rStyle w:val="nlmpublisher-loc"/>
          <w:rFonts w:cs="Arial"/>
        </w:rPr>
        <w:t>London</w:t>
      </w:r>
      <w:r w:rsidRPr="006300EC">
        <w:rPr>
          <w:rFonts w:cs="Arial"/>
        </w:rPr>
        <w:t>: </w:t>
      </w:r>
      <w:r w:rsidRPr="006300EC">
        <w:rPr>
          <w:rStyle w:val="nlmpublisher-name"/>
          <w:rFonts w:cs="Arial"/>
        </w:rPr>
        <w:t>Sage</w:t>
      </w:r>
      <w:r w:rsidRPr="006300EC">
        <w:rPr>
          <w:rFonts w:cs="Arial"/>
        </w:rPr>
        <w:t>. </w:t>
      </w:r>
    </w:p>
    <w:p w14:paraId="231FC236" w14:textId="77777777" w:rsidR="000A39BB" w:rsidRPr="006300EC" w:rsidRDefault="000A39BB" w:rsidP="008640FA">
      <w:pPr>
        <w:pStyle w:val="NoSpacing"/>
        <w:ind w:left="284" w:hanging="284"/>
        <w:rPr>
          <w:rFonts w:cs="Arial"/>
        </w:rPr>
      </w:pPr>
      <w:proofErr w:type="spellStart"/>
      <w:r w:rsidRPr="006300EC">
        <w:rPr>
          <w:rFonts w:cs="Arial"/>
        </w:rPr>
        <w:t>Chiesura</w:t>
      </w:r>
      <w:proofErr w:type="spellEnd"/>
      <w:r w:rsidRPr="006300EC">
        <w:rPr>
          <w:rFonts w:cs="Arial"/>
        </w:rPr>
        <w:t>, A. (2004). The role of urban parks for the sustainable city. Landscape and Urban Planning, 68 (1), 129–138.</w:t>
      </w:r>
    </w:p>
    <w:p w14:paraId="146A6970" w14:textId="77777777" w:rsidR="000A39BB" w:rsidRPr="006300EC" w:rsidRDefault="000A39BB" w:rsidP="006300EC">
      <w:pPr>
        <w:pStyle w:val="NoSpacing"/>
        <w:ind w:left="284" w:hanging="284"/>
        <w:rPr>
          <w:rFonts w:cs="Arial"/>
        </w:rPr>
      </w:pPr>
      <w:r w:rsidRPr="006300EC">
        <w:rPr>
          <w:rFonts w:cs="Arial"/>
        </w:rPr>
        <w:t xml:space="preserve">Chong K. H., 2018. Reclamation of urban voids and the return of the “kampung spirit” in Singapore’s public housing. In Creative Ageing Cities: Place Design with Older People in Asian Cities. Routledge London.  </w:t>
      </w:r>
    </w:p>
    <w:p w14:paraId="515B9CAB" w14:textId="77777777" w:rsidR="000A39BB" w:rsidRPr="006300EC" w:rsidRDefault="000A39BB" w:rsidP="008640FA">
      <w:pPr>
        <w:pStyle w:val="NoSpacing"/>
        <w:ind w:left="284" w:hanging="284"/>
        <w:rPr>
          <w:rFonts w:cs="Arial"/>
        </w:rPr>
      </w:pPr>
      <w:r w:rsidRPr="006300EC">
        <w:rPr>
          <w:rFonts w:cs="Arial"/>
        </w:rPr>
        <w:t>Christens B. (2012). Targeting Empowerment in Community Development: A Community Psychology Approach to Enhancing Local Power and Well-being. Community Development Journal, 47 (4), 538-554.</w:t>
      </w:r>
    </w:p>
    <w:p w14:paraId="429621B0" w14:textId="77777777" w:rsidR="000A39BB" w:rsidRPr="006300EC" w:rsidRDefault="000A39BB" w:rsidP="008640FA">
      <w:pPr>
        <w:pStyle w:val="NoSpacing"/>
        <w:ind w:left="284" w:hanging="284"/>
        <w:rPr>
          <w:rFonts w:cs="Arial"/>
        </w:rPr>
      </w:pPr>
      <w:proofErr w:type="spellStart"/>
      <w:r w:rsidRPr="00471875">
        <w:rPr>
          <w:rFonts w:cs="Arial"/>
        </w:rPr>
        <w:t>Collado</w:t>
      </w:r>
      <w:proofErr w:type="spellEnd"/>
      <w:r w:rsidRPr="00471875">
        <w:rPr>
          <w:rFonts w:cs="Arial"/>
        </w:rPr>
        <w:t xml:space="preserve">, S., </w:t>
      </w:r>
      <w:proofErr w:type="spellStart"/>
      <w:r w:rsidRPr="00471875">
        <w:rPr>
          <w:rFonts w:cs="Arial"/>
        </w:rPr>
        <w:t>Staats</w:t>
      </w:r>
      <w:proofErr w:type="spellEnd"/>
      <w:r w:rsidRPr="00471875">
        <w:rPr>
          <w:rFonts w:cs="Arial"/>
        </w:rPr>
        <w:t xml:space="preserve">, H., &amp; </w:t>
      </w:r>
      <w:proofErr w:type="spellStart"/>
      <w:r w:rsidRPr="00471875">
        <w:rPr>
          <w:rFonts w:cs="Arial"/>
        </w:rPr>
        <w:t>Corraliza</w:t>
      </w:r>
      <w:proofErr w:type="spellEnd"/>
      <w:r w:rsidRPr="00471875">
        <w:rPr>
          <w:rFonts w:cs="Arial"/>
        </w:rPr>
        <w:t xml:space="preserve">, J. A. (2013). </w:t>
      </w:r>
      <w:r w:rsidRPr="006300EC">
        <w:rPr>
          <w:rFonts w:cs="Arial"/>
        </w:rPr>
        <w:t xml:space="preserve">Experiencing nature in children’s summer camps: Affective, </w:t>
      </w:r>
      <w:proofErr w:type="gramStart"/>
      <w:r w:rsidRPr="006300EC">
        <w:rPr>
          <w:rFonts w:cs="Arial"/>
        </w:rPr>
        <w:t>cognitive</w:t>
      </w:r>
      <w:proofErr w:type="gramEnd"/>
      <w:r w:rsidRPr="006300EC">
        <w:rPr>
          <w:rFonts w:cs="Arial"/>
        </w:rPr>
        <w:t xml:space="preserve"> and behavioural consequences. Journal of Environmental Psychology, 33, 37-44. </w:t>
      </w:r>
    </w:p>
    <w:p w14:paraId="1497476A" w14:textId="77777777" w:rsidR="000A39BB" w:rsidRDefault="000A39BB" w:rsidP="00B401E7">
      <w:pPr>
        <w:pStyle w:val="NoSpacing"/>
        <w:ind w:left="284" w:hanging="284"/>
        <w:rPr>
          <w:rFonts w:cs="Arial"/>
        </w:rPr>
      </w:pPr>
      <w:r w:rsidRPr="00750233">
        <w:rPr>
          <w:rFonts w:cs="Arial"/>
        </w:rPr>
        <w:t xml:space="preserve">Crowe, S., </w:t>
      </w:r>
      <w:proofErr w:type="spellStart"/>
      <w:r w:rsidRPr="00750233">
        <w:rPr>
          <w:rFonts w:cs="Arial"/>
        </w:rPr>
        <w:t>Cresswell</w:t>
      </w:r>
      <w:proofErr w:type="spellEnd"/>
      <w:r w:rsidRPr="00750233">
        <w:rPr>
          <w:rFonts w:cs="Arial"/>
        </w:rPr>
        <w:t xml:space="preserve">, K., Robertson, A., </w:t>
      </w:r>
      <w:proofErr w:type="spellStart"/>
      <w:r w:rsidRPr="00750233">
        <w:rPr>
          <w:rFonts w:cs="Arial"/>
        </w:rPr>
        <w:t>Huby</w:t>
      </w:r>
      <w:proofErr w:type="spellEnd"/>
      <w:r w:rsidRPr="00750233">
        <w:rPr>
          <w:rFonts w:cs="Arial"/>
        </w:rPr>
        <w:t xml:space="preserve">, G., Avery, A., &amp; Sheikh, A. (2011). The case study approach. BMC medical research methodology, 11, 100. </w:t>
      </w:r>
      <w:r w:rsidRPr="00171B25">
        <w:rPr>
          <w:rFonts w:cs="Arial"/>
        </w:rPr>
        <w:t>https://doi.org/10.1186/1471-2288-11-100</w:t>
      </w:r>
      <w:r w:rsidRPr="00750233">
        <w:rPr>
          <w:rFonts w:cs="Arial"/>
        </w:rPr>
        <w:t>.</w:t>
      </w:r>
    </w:p>
    <w:p w14:paraId="0A9B6542" w14:textId="77777777" w:rsidR="000A39BB" w:rsidRPr="006300EC" w:rsidRDefault="000A39BB" w:rsidP="006300EC">
      <w:pPr>
        <w:pStyle w:val="NoSpacing"/>
        <w:ind w:left="284" w:hanging="284"/>
        <w:rPr>
          <w:rFonts w:cs="Arial"/>
        </w:rPr>
      </w:pPr>
      <w:r w:rsidRPr="006300EC">
        <w:rPr>
          <w:rFonts w:cs="Arial"/>
        </w:rPr>
        <w:t xml:space="preserve">Davis JL, Le B, Coy AE. Building a model of commitment to the natural environment to predict ecological </w:t>
      </w:r>
      <w:proofErr w:type="spellStart"/>
      <w:r w:rsidRPr="006300EC">
        <w:rPr>
          <w:rFonts w:cs="Arial"/>
        </w:rPr>
        <w:t>behavior</w:t>
      </w:r>
      <w:proofErr w:type="spellEnd"/>
      <w:r w:rsidRPr="006300EC">
        <w:rPr>
          <w:rFonts w:cs="Arial"/>
        </w:rPr>
        <w:t xml:space="preserve"> and willingness to sacrifice. Journal of Environmental Psychology. 2011; 31: 257-265.</w:t>
      </w:r>
    </w:p>
    <w:p w14:paraId="06884DDA" w14:textId="77777777" w:rsidR="000A39BB" w:rsidRPr="006300EC" w:rsidRDefault="000A39BB" w:rsidP="008640FA">
      <w:pPr>
        <w:pStyle w:val="NoSpacing"/>
        <w:ind w:left="284" w:hanging="284"/>
        <w:rPr>
          <w:rFonts w:cs="Arial"/>
        </w:rPr>
      </w:pPr>
      <w:r w:rsidRPr="006300EC">
        <w:rPr>
          <w:rFonts w:cs="Arial"/>
        </w:rPr>
        <w:t>Dempsey, N., Smith, H. (2014). Understanding place-keeping of open space. Place-Keeping Open Space Management in Practice, 13–29.</w:t>
      </w:r>
    </w:p>
    <w:p w14:paraId="361F5280" w14:textId="77777777" w:rsidR="000A39BB" w:rsidRPr="006300EC" w:rsidRDefault="000A39BB" w:rsidP="008640FA">
      <w:pPr>
        <w:pStyle w:val="NoSpacing"/>
        <w:ind w:left="284" w:hanging="284"/>
        <w:rPr>
          <w:rFonts w:cs="Arial"/>
        </w:rPr>
      </w:pPr>
      <w:r w:rsidRPr="006300EC">
        <w:rPr>
          <w:rFonts w:cs="Arial"/>
        </w:rPr>
        <w:t xml:space="preserve">Doughty, K. (2018). Therapeutic landscapes. In P. Howard, I. Thompson, E. Waterton, &amp; M. Atha (Eds.), The Routledge companion to landscape studies (pp. 341–353). Routledge </w:t>
      </w:r>
      <w:r w:rsidRPr="006300EC">
        <w:rPr>
          <w:rFonts w:cs="Arial"/>
        </w:rPr>
        <w:br/>
        <w:t xml:space="preserve">Therapeutic environments as a catalyst for health, </w:t>
      </w:r>
      <w:proofErr w:type="gramStart"/>
      <w:r w:rsidRPr="006300EC">
        <w:rPr>
          <w:rFonts w:cs="Arial"/>
        </w:rPr>
        <w:t>well-being</w:t>
      </w:r>
      <w:proofErr w:type="gramEnd"/>
      <w:r w:rsidRPr="006300EC">
        <w:rPr>
          <w:rFonts w:cs="Arial"/>
        </w:rPr>
        <w:t xml:space="preserve"> and social equity. </w:t>
      </w:r>
    </w:p>
    <w:p w14:paraId="6AACDC14" w14:textId="77777777" w:rsidR="000A39BB" w:rsidRPr="006300EC" w:rsidRDefault="000A39BB" w:rsidP="008640FA">
      <w:pPr>
        <w:pStyle w:val="NoSpacing"/>
        <w:ind w:left="284" w:hanging="284"/>
        <w:rPr>
          <w:rFonts w:cs="Arial"/>
        </w:rPr>
      </w:pPr>
      <w:r w:rsidRPr="006300EC">
        <w:rPr>
          <w:rFonts w:cs="Arial"/>
        </w:rPr>
        <w:t>Fazio, R. H., &amp; Zanna, M. P. (1981). Direct experience and attitude-</w:t>
      </w:r>
      <w:proofErr w:type="spellStart"/>
      <w:r w:rsidRPr="006300EC">
        <w:rPr>
          <w:rFonts w:cs="Arial"/>
        </w:rPr>
        <w:t>behavior</w:t>
      </w:r>
      <w:proofErr w:type="spellEnd"/>
      <w:r w:rsidRPr="006300EC">
        <w:rPr>
          <w:rFonts w:cs="Arial"/>
        </w:rPr>
        <w:t xml:space="preserve"> consistency. In L. Berkowitz (Ed.), Advances in experimental social psychology (pp. 161-202). New York, NY: Academic Press. </w:t>
      </w:r>
    </w:p>
    <w:p w14:paraId="0483D478" w14:textId="77777777" w:rsidR="000A39BB" w:rsidRPr="006300EC" w:rsidRDefault="000A39BB" w:rsidP="008640FA">
      <w:pPr>
        <w:pStyle w:val="NoSpacing"/>
        <w:ind w:left="284" w:hanging="284"/>
        <w:rPr>
          <w:rFonts w:cs="Arial"/>
        </w:rPr>
      </w:pPr>
      <w:r w:rsidRPr="006300EC">
        <w:rPr>
          <w:rFonts w:cs="Arial"/>
        </w:rPr>
        <w:t xml:space="preserve">Fettes M., Judson G. (2010). Imagination and the Cognitive Tools of Placemaking. The Journal of Environmental Education, 42(2), 123-135. </w:t>
      </w:r>
    </w:p>
    <w:p w14:paraId="507AB3F8" w14:textId="77777777" w:rsidR="000A39BB" w:rsidRPr="006300EC" w:rsidRDefault="000A39BB" w:rsidP="008640FA">
      <w:pPr>
        <w:pStyle w:val="NoSpacing"/>
        <w:ind w:left="284" w:hanging="284"/>
        <w:rPr>
          <w:rFonts w:cs="Arial"/>
        </w:rPr>
      </w:pPr>
      <w:r w:rsidRPr="006300EC">
        <w:rPr>
          <w:rFonts w:cs="Arial"/>
        </w:rPr>
        <w:t xml:space="preserve">Forrest, R., &amp; Kearns, A. (2001). Social cohesion, social </w:t>
      </w:r>
      <w:proofErr w:type="gramStart"/>
      <w:r w:rsidRPr="006300EC">
        <w:rPr>
          <w:rFonts w:cs="Arial"/>
        </w:rPr>
        <w:t>capital</w:t>
      </w:r>
      <w:proofErr w:type="gramEnd"/>
      <w:r w:rsidRPr="006300EC">
        <w:rPr>
          <w:rFonts w:cs="Arial"/>
        </w:rPr>
        <w:t xml:space="preserve"> and the neighbourhood. Urban Studies, 38(12), 2125–2143.</w:t>
      </w:r>
    </w:p>
    <w:p w14:paraId="0E5709AA" w14:textId="77777777" w:rsidR="000A39BB" w:rsidRPr="006300EC" w:rsidRDefault="000A39BB" w:rsidP="008640FA">
      <w:pPr>
        <w:pStyle w:val="NoSpacing"/>
        <w:ind w:left="284" w:hanging="284"/>
        <w:rPr>
          <w:rFonts w:cs="Arial"/>
        </w:rPr>
      </w:pPr>
      <w:r w:rsidRPr="006300EC">
        <w:rPr>
          <w:rFonts w:cs="Arial"/>
        </w:rPr>
        <w:t xml:space="preserve">Gallagher MW, Lopez SJ, Preacher KJ. (2009). The hierarchical structure of well-being. J </w:t>
      </w:r>
      <w:proofErr w:type="spellStart"/>
      <w:r w:rsidRPr="006300EC">
        <w:rPr>
          <w:rFonts w:cs="Arial"/>
        </w:rPr>
        <w:t>Pers</w:t>
      </w:r>
      <w:proofErr w:type="spellEnd"/>
      <w:r w:rsidRPr="006300EC">
        <w:rPr>
          <w:rFonts w:cs="Arial"/>
        </w:rPr>
        <w:t xml:space="preserve">, 77(4):1025-50. </w:t>
      </w:r>
    </w:p>
    <w:p w14:paraId="3C1A66B2" w14:textId="77777777" w:rsidR="000A39BB" w:rsidRPr="006300EC" w:rsidRDefault="000A39BB" w:rsidP="008640FA">
      <w:pPr>
        <w:pStyle w:val="NoSpacing"/>
        <w:ind w:left="284" w:hanging="284"/>
        <w:rPr>
          <w:rFonts w:cs="Arial"/>
        </w:rPr>
      </w:pPr>
      <w:proofErr w:type="spellStart"/>
      <w:r w:rsidRPr="006300EC">
        <w:rPr>
          <w:rFonts w:cs="Arial"/>
        </w:rPr>
        <w:t>Gillison</w:t>
      </w:r>
      <w:proofErr w:type="spellEnd"/>
      <w:r w:rsidRPr="006300EC">
        <w:rPr>
          <w:rFonts w:cs="Arial"/>
        </w:rPr>
        <w:t xml:space="preserve"> Rouse P., Standage M., </w:t>
      </w:r>
      <w:proofErr w:type="spellStart"/>
      <w:r w:rsidRPr="006300EC">
        <w:rPr>
          <w:rFonts w:cs="Arial"/>
        </w:rPr>
        <w:t>Sebire</w:t>
      </w:r>
      <w:proofErr w:type="spellEnd"/>
      <w:r w:rsidRPr="006300EC">
        <w:rPr>
          <w:rFonts w:cs="Arial"/>
        </w:rPr>
        <w:t xml:space="preserve"> S., Ryan R.M. (2019). A meta-analysis of techniques to promote motivation for health behaviour change from a self-determination theory perspective. Health Psychology Review 13-1. </w:t>
      </w:r>
    </w:p>
    <w:p w14:paraId="5BE28D62" w14:textId="77777777" w:rsidR="000A39BB" w:rsidRPr="006300EC" w:rsidRDefault="000A39BB" w:rsidP="008640FA">
      <w:pPr>
        <w:pStyle w:val="NoSpacing"/>
        <w:ind w:left="284" w:hanging="284"/>
        <w:rPr>
          <w:rFonts w:cs="Arial"/>
        </w:rPr>
      </w:pPr>
      <w:proofErr w:type="spellStart"/>
      <w:r w:rsidRPr="006300EC">
        <w:rPr>
          <w:rFonts w:cs="Arial"/>
        </w:rPr>
        <w:lastRenderedPageBreak/>
        <w:t>Golafshani</w:t>
      </w:r>
      <w:proofErr w:type="spellEnd"/>
      <w:r w:rsidRPr="006300EC">
        <w:rPr>
          <w:rFonts w:cs="Arial"/>
        </w:rPr>
        <w:t>, N. (2003). Understanding reliability and validity in qualitative research. The Qualitative Report, 8(4), 597–607. Retrieved from http://www.nova.edu.</w:t>
      </w:r>
    </w:p>
    <w:p w14:paraId="1D56D6D3" w14:textId="77777777" w:rsidR="000A39BB" w:rsidRPr="006300EC" w:rsidRDefault="000A39BB" w:rsidP="00880D90">
      <w:pPr>
        <w:pStyle w:val="NoSpacing"/>
        <w:rPr>
          <w:rFonts w:cs="Arial"/>
        </w:rPr>
      </w:pPr>
      <w:r w:rsidRPr="006300EC">
        <w:rPr>
          <w:rFonts w:cs="Arial"/>
        </w:rPr>
        <w:t>Goodman, R. (1972). After the planners. Pelican: Harmondsworth.</w:t>
      </w:r>
    </w:p>
    <w:p w14:paraId="277C178C" w14:textId="77777777" w:rsidR="000A39BB" w:rsidRPr="006300EC" w:rsidRDefault="000A39BB" w:rsidP="008640FA">
      <w:pPr>
        <w:pStyle w:val="NoSpacing"/>
        <w:ind w:left="284" w:hanging="284"/>
        <w:rPr>
          <w:rFonts w:cs="Arial"/>
        </w:rPr>
      </w:pPr>
      <w:r w:rsidRPr="006300EC">
        <w:rPr>
          <w:rFonts w:cs="Arial"/>
        </w:rPr>
        <w:t xml:space="preserve">Ground-up Initiative. (2021). The Ground-up Community Patron Initiative. Retrieved </w:t>
      </w:r>
      <w:r>
        <w:rPr>
          <w:rFonts w:cs="Arial"/>
        </w:rPr>
        <w:t>January</w:t>
      </w:r>
      <w:r w:rsidRPr="006300EC">
        <w:rPr>
          <w:rFonts w:cs="Arial"/>
        </w:rPr>
        <w:t xml:space="preserve"> </w:t>
      </w:r>
      <w:r>
        <w:rPr>
          <w:rFonts w:cs="Arial"/>
        </w:rPr>
        <w:t>12</w:t>
      </w:r>
      <w:r w:rsidRPr="006300EC">
        <w:rPr>
          <w:rFonts w:cs="Arial"/>
        </w:rPr>
        <w:t>, 202</w:t>
      </w:r>
      <w:r>
        <w:rPr>
          <w:rFonts w:cs="Arial"/>
        </w:rPr>
        <w:t>2</w:t>
      </w:r>
      <w:r w:rsidRPr="006300EC">
        <w:rPr>
          <w:rFonts w:cs="Arial"/>
        </w:rPr>
        <w:t>, from https://groundupinitiative.org/#tiers.</w:t>
      </w:r>
    </w:p>
    <w:p w14:paraId="5EA026DB" w14:textId="77777777" w:rsidR="000A39BB" w:rsidRPr="006300EC" w:rsidRDefault="000A39BB" w:rsidP="008640FA">
      <w:pPr>
        <w:pStyle w:val="NoSpacing"/>
        <w:ind w:left="284" w:hanging="284"/>
        <w:rPr>
          <w:rFonts w:cs="Arial"/>
        </w:rPr>
      </w:pPr>
      <w:r w:rsidRPr="006300EC">
        <w:rPr>
          <w:rFonts w:cs="Arial"/>
        </w:rPr>
        <w:t>GUI executive summary, 2014.</w:t>
      </w:r>
    </w:p>
    <w:p w14:paraId="40FF86F6" w14:textId="77777777" w:rsidR="000A39BB" w:rsidRPr="006300EC" w:rsidRDefault="000A39BB" w:rsidP="008640FA">
      <w:pPr>
        <w:pStyle w:val="NoSpacing"/>
        <w:ind w:left="284" w:hanging="284"/>
        <w:rPr>
          <w:rFonts w:cs="Arial"/>
        </w:rPr>
      </w:pPr>
      <w:proofErr w:type="spellStart"/>
      <w:r w:rsidRPr="006300EC">
        <w:rPr>
          <w:rFonts w:cs="Arial"/>
        </w:rPr>
        <w:t>Gulsrud</w:t>
      </w:r>
      <w:proofErr w:type="spellEnd"/>
      <w:r w:rsidRPr="006300EC">
        <w:rPr>
          <w:rFonts w:cs="Arial"/>
        </w:rPr>
        <w:t xml:space="preserve"> N., M., Hertzog K., Shears I. (2018). Innovative urban forestry governance in Melbourne? Investigating “green placemaking” as a nature-based solution. Environmental Research,161,158–167.</w:t>
      </w:r>
    </w:p>
    <w:p w14:paraId="25E95852" w14:textId="77777777" w:rsidR="000A39BB" w:rsidRPr="006300EC" w:rsidRDefault="000A39BB" w:rsidP="008640FA">
      <w:pPr>
        <w:pStyle w:val="NoSpacing"/>
        <w:ind w:left="284" w:hanging="284"/>
        <w:rPr>
          <w:rFonts w:cs="Arial"/>
        </w:rPr>
      </w:pPr>
      <w:r w:rsidRPr="006300EC">
        <w:rPr>
          <w:rFonts w:cs="Arial"/>
        </w:rPr>
        <w:t xml:space="preserve">Haigh Martin J. (2006). Promoting Environmental Education for Sustainable Development: The Value of Links between Higher Education and Non-Governmental Organizations (NGOs). Journal of Geography in Higher Education, 30(2), pp. 327-349. </w:t>
      </w:r>
    </w:p>
    <w:p w14:paraId="03EE0A2C" w14:textId="77777777" w:rsidR="000A39BB" w:rsidRPr="006300EC" w:rsidRDefault="000A39BB" w:rsidP="008640FA">
      <w:pPr>
        <w:pStyle w:val="NoSpacing"/>
        <w:ind w:left="284" w:hanging="284"/>
        <w:rPr>
          <w:rFonts w:cs="Arial"/>
        </w:rPr>
      </w:pPr>
      <w:proofErr w:type="spellStart"/>
      <w:r w:rsidRPr="006300EC">
        <w:rPr>
          <w:rFonts w:cs="Arial"/>
        </w:rPr>
        <w:t>Halpenny</w:t>
      </w:r>
      <w:proofErr w:type="spellEnd"/>
      <w:r w:rsidRPr="006300EC">
        <w:rPr>
          <w:rFonts w:cs="Arial"/>
        </w:rPr>
        <w:t xml:space="preserve"> E. A., </w:t>
      </w:r>
      <w:proofErr w:type="spellStart"/>
      <w:r w:rsidRPr="006300EC">
        <w:rPr>
          <w:rFonts w:cs="Arial"/>
        </w:rPr>
        <w:t>Caissie</w:t>
      </w:r>
      <w:proofErr w:type="spellEnd"/>
      <w:r w:rsidRPr="006300EC">
        <w:rPr>
          <w:rFonts w:cs="Arial"/>
        </w:rPr>
        <w:t xml:space="preserve"> L. T. (2003). Volunteering on Nature Conservation Projects: Volunteer Experience, Attitudes and Values, Tourism Recreation Research, 28(3), 25-33.</w:t>
      </w:r>
    </w:p>
    <w:p w14:paraId="5E08FF4B" w14:textId="77777777" w:rsidR="000A39BB" w:rsidRPr="006300EC" w:rsidRDefault="000A39BB" w:rsidP="006300EC">
      <w:pPr>
        <w:pStyle w:val="NoSpacing"/>
        <w:ind w:left="284" w:hanging="284"/>
        <w:rPr>
          <w:rFonts w:cs="Arial"/>
        </w:rPr>
      </w:pPr>
      <w:proofErr w:type="spellStart"/>
      <w:r w:rsidRPr="006300EC">
        <w:rPr>
          <w:rFonts w:cs="Arial"/>
        </w:rPr>
        <w:t>Hes</w:t>
      </w:r>
      <w:proofErr w:type="spellEnd"/>
      <w:r w:rsidRPr="006300EC">
        <w:rPr>
          <w:rFonts w:cs="Arial"/>
        </w:rPr>
        <w:t xml:space="preserve"> D., Hernandez-</w:t>
      </w:r>
      <w:proofErr w:type="spellStart"/>
      <w:r w:rsidRPr="006300EC">
        <w:rPr>
          <w:rFonts w:cs="Arial"/>
        </w:rPr>
        <w:t>Santin</w:t>
      </w:r>
      <w:proofErr w:type="spellEnd"/>
      <w:r w:rsidRPr="006300EC">
        <w:rPr>
          <w:rFonts w:cs="Arial"/>
        </w:rPr>
        <w:t xml:space="preserve"> C., Beer T., Huang S., 2020. Place Evaluation: Measuring What Matters by Prioritising Relationships. In Placemaking Fundamentals for the Built Environment. Palgrave Macmillan, Singapore.</w:t>
      </w:r>
    </w:p>
    <w:p w14:paraId="1A36BAC3" w14:textId="77777777" w:rsidR="000A39BB" w:rsidRDefault="000A39BB" w:rsidP="00534DEC">
      <w:pPr>
        <w:pStyle w:val="NoSpacing"/>
        <w:ind w:left="284" w:hanging="284"/>
        <w:rPr>
          <w:rFonts w:cs="Arial"/>
        </w:rPr>
      </w:pPr>
      <w:r w:rsidRPr="00534DEC">
        <w:rPr>
          <w:rFonts w:cs="Arial"/>
        </w:rPr>
        <w:t>Hinds, J. and Sparks, P. (2011). The affective quality of human-natural environment relationships.</w:t>
      </w:r>
      <w:r>
        <w:rPr>
          <w:rFonts w:cs="Arial"/>
        </w:rPr>
        <w:t xml:space="preserve"> </w:t>
      </w:r>
      <w:r w:rsidRPr="00534DEC">
        <w:rPr>
          <w:rFonts w:cs="Arial"/>
        </w:rPr>
        <w:t>Evolutionary Psychology, 9(3): 451-69.</w:t>
      </w:r>
    </w:p>
    <w:p w14:paraId="40A78E80" w14:textId="77777777" w:rsidR="000A39BB" w:rsidRDefault="000A39BB" w:rsidP="006D015E">
      <w:pPr>
        <w:pStyle w:val="NoSpacing"/>
        <w:ind w:left="284" w:hanging="284"/>
        <w:rPr>
          <w:rFonts w:cs="Arial"/>
        </w:rPr>
      </w:pPr>
      <w:r w:rsidRPr="006D015E">
        <w:rPr>
          <w:rFonts w:cs="Arial"/>
        </w:rPr>
        <w:t xml:space="preserve">Irvine, K.N., </w:t>
      </w:r>
      <w:proofErr w:type="spellStart"/>
      <w:r w:rsidRPr="006D015E">
        <w:rPr>
          <w:rFonts w:cs="Arial"/>
        </w:rPr>
        <w:t>Warber</w:t>
      </w:r>
      <w:proofErr w:type="spellEnd"/>
      <w:r w:rsidRPr="006D015E">
        <w:rPr>
          <w:rFonts w:cs="Arial"/>
        </w:rPr>
        <w:t xml:space="preserve">, S.L., Devine-Wright, </w:t>
      </w:r>
      <w:proofErr w:type="gramStart"/>
      <w:r w:rsidRPr="006D015E">
        <w:rPr>
          <w:rFonts w:cs="Arial"/>
        </w:rPr>
        <w:t>P.</w:t>
      </w:r>
      <w:proofErr w:type="gramEnd"/>
      <w:r w:rsidRPr="006D015E">
        <w:rPr>
          <w:rFonts w:cs="Arial"/>
        </w:rPr>
        <w:t xml:space="preserve"> and Gaston, K.J. (2013). Understanding urban green space</w:t>
      </w:r>
      <w:r>
        <w:rPr>
          <w:rFonts w:cs="Arial"/>
        </w:rPr>
        <w:t xml:space="preserve"> </w:t>
      </w:r>
      <w:r w:rsidRPr="006D015E">
        <w:rPr>
          <w:rFonts w:cs="Arial"/>
        </w:rPr>
        <w:t>as a health resource: A qualitative comparison of visit motivation and derived effects among park users in</w:t>
      </w:r>
      <w:r>
        <w:rPr>
          <w:rFonts w:cs="Arial"/>
        </w:rPr>
        <w:t xml:space="preserve"> </w:t>
      </w:r>
      <w:r w:rsidRPr="006D015E">
        <w:rPr>
          <w:rFonts w:cs="Arial"/>
        </w:rPr>
        <w:t>Sheffield, UK. International journal of environmental research and public health, 10(1), pp.417-442.</w:t>
      </w:r>
    </w:p>
    <w:p w14:paraId="77129F29" w14:textId="77777777" w:rsidR="000A39BB" w:rsidRDefault="000A39BB" w:rsidP="00B401E7">
      <w:pPr>
        <w:pStyle w:val="NoSpacing"/>
        <w:ind w:left="284" w:hanging="284"/>
        <w:rPr>
          <w:rFonts w:cs="Arial"/>
        </w:rPr>
      </w:pPr>
      <w:r w:rsidRPr="00892E03">
        <w:rPr>
          <w:rFonts w:cs="Arial"/>
        </w:rPr>
        <w:t xml:space="preserve">Ives, C.D., </w:t>
      </w:r>
      <w:proofErr w:type="spellStart"/>
      <w:r w:rsidRPr="00892E03">
        <w:rPr>
          <w:rFonts w:cs="Arial"/>
        </w:rPr>
        <w:t>Abson</w:t>
      </w:r>
      <w:proofErr w:type="spellEnd"/>
      <w:r w:rsidRPr="00892E03">
        <w:rPr>
          <w:rFonts w:cs="Arial"/>
        </w:rPr>
        <w:t xml:space="preserve">, D.J., von </w:t>
      </w:r>
      <w:proofErr w:type="spellStart"/>
      <w:r w:rsidRPr="00892E03">
        <w:rPr>
          <w:rFonts w:cs="Arial"/>
        </w:rPr>
        <w:t>Wehrden</w:t>
      </w:r>
      <w:proofErr w:type="spellEnd"/>
      <w:r w:rsidRPr="00892E03">
        <w:rPr>
          <w:rFonts w:cs="Arial"/>
        </w:rPr>
        <w:t xml:space="preserve">, H., </w:t>
      </w:r>
      <w:proofErr w:type="spellStart"/>
      <w:r w:rsidRPr="00892E03">
        <w:rPr>
          <w:rFonts w:cs="Arial"/>
        </w:rPr>
        <w:t>Dorninger</w:t>
      </w:r>
      <w:proofErr w:type="spellEnd"/>
      <w:r w:rsidRPr="00892E03">
        <w:rPr>
          <w:rFonts w:cs="Arial"/>
        </w:rPr>
        <w:t xml:space="preserve">, C., </w:t>
      </w:r>
      <w:proofErr w:type="spellStart"/>
      <w:r w:rsidRPr="00892E03">
        <w:rPr>
          <w:rFonts w:cs="Arial"/>
        </w:rPr>
        <w:t>Klaniecki</w:t>
      </w:r>
      <w:proofErr w:type="spellEnd"/>
      <w:r w:rsidRPr="00892E03">
        <w:rPr>
          <w:rFonts w:cs="Arial"/>
        </w:rPr>
        <w:t xml:space="preserve">, K., Fischer, J., 2018. Reconnecting with nature for sustainability. Sustain. Sci. 13, 1389–1397. </w:t>
      </w:r>
      <w:hyperlink r:id="rId27" w:history="1">
        <w:r w:rsidRPr="003F31B3">
          <w:rPr>
            <w:rStyle w:val="Hyperlink"/>
            <w:rFonts w:cs="Arial"/>
          </w:rPr>
          <w:t>https://doi.org/10.1007/s11625-018-0542-9</w:t>
        </w:r>
      </w:hyperlink>
    </w:p>
    <w:p w14:paraId="2070DFDB" w14:textId="77777777" w:rsidR="000A39BB" w:rsidRPr="006300EC" w:rsidRDefault="000A39BB" w:rsidP="008640FA">
      <w:pPr>
        <w:pStyle w:val="NoSpacing"/>
        <w:ind w:left="284" w:hanging="284"/>
        <w:rPr>
          <w:rFonts w:cs="Arial"/>
        </w:rPr>
      </w:pPr>
      <w:r w:rsidRPr="006300EC">
        <w:rPr>
          <w:rFonts w:cs="Arial"/>
        </w:rPr>
        <w:t xml:space="preserve">Jennings V., </w:t>
      </w:r>
      <w:proofErr w:type="spellStart"/>
      <w:r w:rsidRPr="006300EC">
        <w:rPr>
          <w:rFonts w:cs="Arial"/>
        </w:rPr>
        <w:t>Bamkole</w:t>
      </w:r>
      <w:proofErr w:type="spellEnd"/>
      <w:r w:rsidRPr="006300EC">
        <w:rPr>
          <w:rFonts w:cs="Arial"/>
        </w:rPr>
        <w:t xml:space="preserve"> O. (2019). The Relationship between Social Cohesion and Urban Green Space: An Avenue for Health Promotion. International Journal of Environmental Research and Public Health. 16, 452.</w:t>
      </w:r>
    </w:p>
    <w:p w14:paraId="2548A70E" w14:textId="77777777" w:rsidR="000A39BB" w:rsidRPr="006300EC" w:rsidRDefault="000A39BB" w:rsidP="006300EC">
      <w:pPr>
        <w:pStyle w:val="NoSpacing"/>
        <w:ind w:left="284" w:hanging="284"/>
        <w:rPr>
          <w:rFonts w:cs="Arial"/>
        </w:rPr>
      </w:pPr>
      <w:proofErr w:type="spellStart"/>
      <w:r w:rsidRPr="006300EC">
        <w:rPr>
          <w:rFonts w:cs="Arial"/>
        </w:rPr>
        <w:t>Jetzkowitz</w:t>
      </w:r>
      <w:proofErr w:type="spellEnd"/>
      <w:r w:rsidRPr="006300EC">
        <w:rPr>
          <w:rFonts w:cs="Arial"/>
        </w:rPr>
        <w:t xml:space="preserve">, J., van </w:t>
      </w:r>
      <w:proofErr w:type="spellStart"/>
      <w:r w:rsidRPr="006300EC">
        <w:rPr>
          <w:rFonts w:cs="Arial"/>
        </w:rPr>
        <w:t>Koppen</w:t>
      </w:r>
      <w:proofErr w:type="spellEnd"/>
      <w:r w:rsidRPr="006300EC">
        <w:rPr>
          <w:rFonts w:cs="Arial"/>
        </w:rPr>
        <w:t xml:space="preserve">, C. S. A. (Kris), </w:t>
      </w:r>
      <w:proofErr w:type="spellStart"/>
      <w:r w:rsidRPr="006300EC">
        <w:rPr>
          <w:rFonts w:cs="Arial"/>
        </w:rPr>
        <w:t>Lidskog</w:t>
      </w:r>
      <w:proofErr w:type="spellEnd"/>
      <w:r w:rsidRPr="006300EC">
        <w:rPr>
          <w:rFonts w:cs="Arial"/>
        </w:rPr>
        <w:t xml:space="preserve">, R., Ott, K., </w:t>
      </w:r>
      <w:proofErr w:type="spellStart"/>
      <w:r w:rsidRPr="006300EC">
        <w:rPr>
          <w:rFonts w:cs="Arial"/>
        </w:rPr>
        <w:t>Voget-Kleschin</w:t>
      </w:r>
      <w:proofErr w:type="spellEnd"/>
      <w:r w:rsidRPr="006300EC">
        <w:rPr>
          <w:rFonts w:cs="Arial"/>
        </w:rPr>
        <w:t>, L., &amp; Wong, C. M. L. (2018). The significance of meaning. Why IPBES needs the social sciences and humanities. Innovation: The European Journal of Social Science Research, 31(sup1), S38–S60. https://doi.org/10.1080/13511610.2017.1348933.</w:t>
      </w:r>
    </w:p>
    <w:p w14:paraId="6F3D9D66" w14:textId="77777777" w:rsidR="000A39BB" w:rsidRPr="006300EC" w:rsidRDefault="000A39BB" w:rsidP="008640FA">
      <w:pPr>
        <w:pStyle w:val="NoSpacing"/>
        <w:ind w:left="284" w:hanging="284"/>
        <w:rPr>
          <w:rFonts w:cs="Arial"/>
        </w:rPr>
      </w:pPr>
      <w:r w:rsidRPr="006300EC">
        <w:rPr>
          <w:rFonts w:cs="Arial"/>
        </w:rPr>
        <w:t>Kaplan, S. (1995). The restorative benefits of nature: Toward an integrative framework. Journal of Environmental Psychology, 15(3), 169–182.</w:t>
      </w:r>
    </w:p>
    <w:p w14:paraId="29CC3FAD" w14:textId="77777777" w:rsidR="000A39BB" w:rsidRPr="006300EC" w:rsidRDefault="000A39BB" w:rsidP="008640FA">
      <w:pPr>
        <w:pStyle w:val="NoSpacing"/>
        <w:ind w:left="284" w:hanging="284"/>
        <w:rPr>
          <w:rFonts w:cs="Arial"/>
        </w:rPr>
      </w:pPr>
      <w:proofErr w:type="spellStart"/>
      <w:r w:rsidRPr="006300EC">
        <w:rPr>
          <w:rFonts w:cs="Arial"/>
        </w:rPr>
        <w:t>Khemri</w:t>
      </w:r>
      <w:proofErr w:type="spellEnd"/>
      <w:r w:rsidRPr="006300EC">
        <w:rPr>
          <w:rFonts w:cs="Arial"/>
        </w:rPr>
        <w:t xml:space="preserve"> M. Y., </w:t>
      </w:r>
      <w:proofErr w:type="spellStart"/>
      <w:r w:rsidRPr="006300EC">
        <w:rPr>
          <w:rFonts w:cs="Arial"/>
        </w:rPr>
        <w:t>Melis</w:t>
      </w:r>
      <w:proofErr w:type="spellEnd"/>
      <w:r w:rsidRPr="006300EC">
        <w:rPr>
          <w:rFonts w:cs="Arial"/>
        </w:rPr>
        <w:t xml:space="preserve"> A. (2020). Sustaining the Liveliness of Public Spaces in El Houma through Placemaking. The Case of Algiers. The Journal of Public Space 5(1), 129-152. </w:t>
      </w:r>
    </w:p>
    <w:p w14:paraId="1BB39FCC" w14:textId="77777777" w:rsidR="000A39BB" w:rsidRPr="006300EC" w:rsidRDefault="000A39BB" w:rsidP="008640FA">
      <w:pPr>
        <w:pStyle w:val="NoSpacing"/>
        <w:ind w:left="284" w:hanging="284"/>
        <w:rPr>
          <w:rFonts w:cs="Arial"/>
        </w:rPr>
      </w:pPr>
      <w:r w:rsidRPr="006300EC">
        <w:rPr>
          <w:rFonts w:cs="Arial"/>
        </w:rPr>
        <w:t>Kieffer, C. H. (1984). Citizen empowerment: A developmental perspective. </w:t>
      </w:r>
      <w:r w:rsidRPr="006300EC">
        <w:rPr>
          <w:rStyle w:val="Emphasis"/>
          <w:rFonts w:cs="Arial"/>
          <w:i w:val="0"/>
          <w:iCs w:val="0"/>
        </w:rPr>
        <w:t>Prevention in Human Services, 3</w:t>
      </w:r>
      <w:r w:rsidRPr="006300EC">
        <w:rPr>
          <w:rFonts w:cs="Arial"/>
        </w:rPr>
        <w:t>(2-3), 9–36</w:t>
      </w:r>
    </w:p>
    <w:p w14:paraId="550627AE" w14:textId="77777777" w:rsidR="000A39BB" w:rsidRPr="006300EC" w:rsidRDefault="000A39BB" w:rsidP="008640FA">
      <w:pPr>
        <w:pStyle w:val="NoSpacing"/>
        <w:ind w:left="284" w:hanging="284"/>
        <w:rPr>
          <w:rFonts w:cs="Arial"/>
        </w:rPr>
      </w:pPr>
      <w:r w:rsidRPr="006300EC">
        <w:rPr>
          <w:rFonts w:cs="Arial"/>
        </w:rPr>
        <w:t>Krueger, R., &amp; Casey, M. (2000). Focus Groups: A Practical Guide for Applied Research (3</w:t>
      </w:r>
      <w:r w:rsidRPr="006300EC">
        <w:rPr>
          <w:rFonts w:cs="Arial"/>
          <w:vertAlign w:val="superscript"/>
        </w:rPr>
        <w:t>rd</w:t>
      </w:r>
      <w:r w:rsidRPr="006300EC">
        <w:rPr>
          <w:rFonts w:cs="Arial"/>
        </w:rPr>
        <w:t xml:space="preserve"> ed.). Newbury Park, CA: Sage.</w:t>
      </w:r>
    </w:p>
    <w:p w14:paraId="682D1E7E" w14:textId="77777777" w:rsidR="000A39BB" w:rsidRPr="006300EC" w:rsidRDefault="000A39BB" w:rsidP="006300EC">
      <w:pPr>
        <w:pStyle w:val="NoSpacing"/>
        <w:ind w:left="284" w:hanging="284"/>
        <w:rPr>
          <w:rFonts w:cs="Arial"/>
        </w:rPr>
      </w:pPr>
      <w:r w:rsidRPr="006300EC">
        <w:rPr>
          <w:rFonts w:cs="Arial"/>
        </w:rPr>
        <w:t>László, Ervin. 2014. The Chaos Point: The World at the Crossroads. London: Little, Brown Book Group.</w:t>
      </w:r>
    </w:p>
    <w:p w14:paraId="25F7B146" w14:textId="77777777" w:rsidR="000A39BB" w:rsidRDefault="000A39BB" w:rsidP="00B401E7">
      <w:pPr>
        <w:pStyle w:val="NoSpacing"/>
        <w:ind w:left="284" w:hanging="284"/>
        <w:rPr>
          <w:rFonts w:cs="Arial"/>
        </w:rPr>
      </w:pPr>
      <w:r w:rsidRPr="00171B25">
        <w:rPr>
          <w:rFonts w:cs="Arial"/>
        </w:rPr>
        <w:t xml:space="preserve">Lauren, N., Fielding, K.S., Smith, L., Louis, W.R., 2016. You did, so you </w:t>
      </w:r>
      <w:proofErr w:type="gramStart"/>
      <w:r w:rsidRPr="00171B25">
        <w:rPr>
          <w:rFonts w:cs="Arial"/>
        </w:rPr>
        <w:t>can</w:t>
      </w:r>
      <w:proofErr w:type="gramEnd"/>
      <w:r w:rsidRPr="00171B25">
        <w:rPr>
          <w:rFonts w:cs="Arial"/>
        </w:rPr>
        <w:t xml:space="preserve"> and you will: Self-efficacy as a mediator of </w:t>
      </w:r>
      <w:proofErr w:type="spellStart"/>
      <w:r w:rsidRPr="00171B25">
        <w:rPr>
          <w:rFonts w:cs="Arial"/>
        </w:rPr>
        <w:t>spillover</w:t>
      </w:r>
      <w:proofErr w:type="spellEnd"/>
      <w:r w:rsidRPr="00171B25">
        <w:rPr>
          <w:rFonts w:cs="Arial"/>
        </w:rPr>
        <w:t xml:space="preserve"> from easy to more difficult pro-environmental behaviour. J. Environ. Psychol. 48, 191–199. </w:t>
      </w:r>
      <w:r w:rsidRPr="00892E03">
        <w:rPr>
          <w:rFonts w:cs="Arial"/>
        </w:rPr>
        <w:t>https://doi.org/10.1016/j.jenvp.2016.10.004</w:t>
      </w:r>
      <w:r>
        <w:rPr>
          <w:rFonts w:cs="Arial"/>
        </w:rPr>
        <w:t>.</w:t>
      </w:r>
    </w:p>
    <w:p w14:paraId="2A589AAE" w14:textId="77777777" w:rsidR="000A39BB" w:rsidRPr="006300EC" w:rsidRDefault="000A39BB" w:rsidP="006300EC">
      <w:pPr>
        <w:pStyle w:val="NoSpacing"/>
        <w:ind w:left="284" w:hanging="284"/>
        <w:rPr>
          <w:rFonts w:cs="Arial"/>
        </w:rPr>
      </w:pPr>
      <w:r w:rsidRPr="006300EC">
        <w:rPr>
          <w:rFonts w:cs="Arial"/>
        </w:rPr>
        <w:t>Lefebvre, H. (1991). The production of space (D. Nicholson-Smith, Trans.). Oxford, UK; Cambridge, MA: Blackwell.</w:t>
      </w:r>
    </w:p>
    <w:p w14:paraId="2432CD4B" w14:textId="77777777" w:rsidR="000A39BB" w:rsidRPr="006300EC" w:rsidRDefault="000A39BB" w:rsidP="008640FA">
      <w:pPr>
        <w:pStyle w:val="NoSpacing"/>
        <w:ind w:left="284" w:hanging="284"/>
        <w:rPr>
          <w:rFonts w:cs="Arial"/>
        </w:rPr>
      </w:pPr>
      <w:r w:rsidRPr="006300EC">
        <w:rPr>
          <w:rFonts w:cs="Arial"/>
        </w:rPr>
        <w:t>Leon H.H.T., Harvey N. (2009). “Community in Bloom”: local participation of community gardens in urban Singapore, Local Environment, 14(6), 529-539.</w:t>
      </w:r>
    </w:p>
    <w:p w14:paraId="4BFA860B" w14:textId="77777777" w:rsidR="000A39BB" w:rsidRPr="006300EC" w:rsidRDefault="000A39BB" w:rsidP="008640FA">
      <w:pPr>
        <w:pStyle w:val="NoSpacing"/>
        <w:ind w:left="284" w:hanging="284"/>
        <w:rPr>
          <w:rFonts w:cs="Arial"/>
        </w:rPr>
      </w:pPr>
      <w:proofErr w:type="spellStart"/>
      <w:r w:rsidRPr="006300EC">
        <w:rPr>
          <w:rFonts w:cs="Arial"/>
        </w:rPr>
        <w:t>Liarakou</w:t>
      </w:r>
      <w:proofErr w:type="spellEnd"/>
      <w:r w:rsidRPr="006300EC">
        <w:rPr>
          <w:rFonts w:cs="Arial"/>
        </w:rPr>
        <w:t xml:space="preserve"> G., </w:t>
      </w:r>
      <w:proofErr w:type="spellStart"/>
      <w:r w:rsidRPr="006300EC">
        <w:rPr>
          <w:rFonts w:cs="Arial"/>
        </w:rPr>
        <w:t>Kostelou</w:t>
      </w:r>
      <w:proofErr w:type="spellEnd"/>
      <w:r w:rsidRPr="006300EC">
        <w:rPr>
          <w:rFonts w:cs="Arial"/>
        </w:rPr>
        <w:t xml:space="preserve"> E., </w:t>
      </w:r>
      <w:proofErr w:type="spellStart"/>
      <w:r w:rsidRPr="006300EC">
        <w:rPr>
          <w:rFonts w:cs="Arial"/>
        </w:rPr>
        <w:t>Gavrilakis</w:t>
      </w:r>
      <w:proofErr w:type="spellEnd"/>
      <w:r w:rsidRPr="006300EC">
        <w:rPr>
          <w:rFonts w:cs="Arial"/>
        </w:rPr>
        <w:t xml:space="preserve"> C. (2011). Environmental volunteers: factors influencing their involvement in environmental action, Environmental Education Research, 17(5), 651-673. </w:t>
      </w:r>
    </w:p>
    <w:p w14:paraId="64F53EFE" w14:textId="77777777" w:rsidR="000A39BB" w:rsidRPr="006300EC" w:rsidRDefault="000A39BB" w:rsidP="006300EC">
      <w:pPr>
        <w:pStyle w:val="NoSpacing"/>
        <w:ind w:left="284" w:hanging="284"/>
        <w:rPr>
          <w:rFonts w:cs="Arial"/>
        </w:rPr>
      </w:pPr>
      <w:r w:rsidRPr="006300EC">
        <w:rPr>
          <w:rFonts w:cs="Arial"/>
        </w:rPr>
        <w:t>Lombard M. 2014. Constructing ordinary places: Place-making in urban informal settlements in Mexico. Progress in Planning 94, pp. 1–53.</w:t>
      </w:r>
    </w:p>
    <w:p w14:paraId="2F7E7ECD" w14:textId="77777777" w:rsidR="000A39BB" w:rsidRPr="00914C02" w:rsidRDefault="000A39BB" w:rsidP="006300EC">
      <w:pPr>
        <w:pStyle w:val="NoSpacing"/>
        <w:ind w:left="284" w:hanging="284"/>
        <w:rPr>
          <w:rFonts w:cs="Arial"/>
        </w:rPr>
      </w:pPr>
      <w:r w:rsidRPr="006300EC">
        <w:rPr>
          <w:rFonts w:cs="Arial"/>
        </w:rPr>
        <w:lastRenderedPageBreak/>
        <w:t xml:space="preserve">Lumber, R., Richardson, M., &amp; Sheffield, D. (2017). Beyond knowing nature: Contact, emotion, compassion, meaning, and beauty are pathways to nature connection. </w:t>
      </w:r>
      <w:r w:rsidRPr="00914C02">
        <w:rPr>
          <w:rFonts w:cs="Arial"/>
        </w:rPr>
        <w:t xml:space="preserve">PLOS ONE, 12(5), e0177186. https://doi.org/10.1371/journal.pone.0177186. </w:t>
      </w:r>
    </w:p>
    <w:p w14:paraId="22D340DC" w14:textId="77777777" w:rsidR="000A39BB" w:rsidRDefault="000A39BB" w:rsidP="00C92301">
      <w:pPr>
        <w:pStyle w:val="NoSpacing"/>
        <w:ind w:left="284" w:hanging="284"/>
        <w:rPr>
          <w:rFonts w:cs="Arial"/>
        </w:rPr>
      </w:pPr>
      <w:proofErr w:type="spellStart"/>
      <w:r w:rsidRPr="00C92301">
        <w:rPr>
          <w:rFonts w:cs="Arial"/>
        </w:rPr>
        <w:t>Marselle</w:t>
      </w:r>
      <w:proofErr w:type="spellEnd"/>
      <w:r w:rsidRPr="00C92301">
        <w:rPr>
          <w:rFonts w:cs="Arial"/>
        </w:rPr>
        <w:t xml:space="preserve">, M.R., Irvine, K.N. and </w:t>
      </w:r>
      <w:proofErr w:type="spellStart"/>
      <w:r w:rsidRPr="00C92301">
        <w:rPr>
          <w:rFonts w:cs="Arial"/>
        </w:rPr>
        <w:t>Warber</w:t>
      </w:r>
      <w:proofErr w:type="spellEnd"/>
      <w:r w:rsidRPr="00C92301">
        <w:rPr>
          <w:rFonts w:cs="Arial"/>
        </w:rPr>
        <w:t>, S.L. (2014) Examining group walks in nature and multiple</w:t>
      </w:r>
      <w:r>
        <w:rPr>
          <w:rFonts w:cs="Arial"/>
        </w:rPr>
        <w:t xml:space="preserve"> </w:t>
      </w:r>
      <w:r w:rsidRPr="00C92301">
        <w:rPr>
          <w:rFonts w:cs="Arial"/>
        </w:rPr>
        <w:t>aspects of well-being: A large-scale study. Ecopsychology, 6 (3): 134-147.</w:t>
      </w:r>
    </w:p>
    <w:p w14:paraId="1D6C0F37" w14:textId="77777777" w:rsidR="000A39BB" w:rsidRPr="006300EC" w:rsidRDefault="000A39BB" w:rsidP="008640FA">
      <w:pPr>
        <w:pStyle w:val="NoSpacing"/>
        <w:ind w:left="284" w:hanging="284"/>
        <w:rPr>
          <w:rFonts w:cs="Arial"/>
        </w:rPr>
      </w:pPr>
      <w:proofErr w:type="spellStart"/>
      <w:r w:rsidRPr="00471875">
        <w:rPr>
          <w:rFonts w:cs="Arial"/>
        </w:rPr>
        <w:t>Mattijssen</w:t>
      </w:r>
      <w:proofErr w:type="spellEnd"/>
      <w:r w:rsidRPr="00471875">
        <w:rPr>
          <w:rFonts w:cs="Arial"/>
        </w:rPr>
        <w:t xml:space="preserve">, T. J. M., van der </w:t>
      </w:r>
      <w:proofErr w:type="spellStart"/>
      <w:r w:rsidRPr="00471875">
        <w:rPr>
          <w:rFonts w:cs="Arial"/>
        </w:rPr>
        <w:t>Jagt</w:t>
      </w:r>
      <w:proofErr w:type="spellEnd"/>
      <w:r w:rsidRPr="00471875">
        <w:rPr>
          <w:rFonts w:cs="Arial"/>
        </w:rPr>
        <w:t xml:space="preserve">, A. P., </w:t>
      </w:r>
      <w:proofErr w:type="spellStart"/>
      <w:r w:rsidRPr="00471875">
        <w:rPr>
          <w:rFonts w:cs="Arial"/>
        </w:rPr>
        <w:t>Buijs</w:t>
      </w:r>
      <w:proofErr w:type="spellEnd"/>
      <w:r w:rsidRPr="00471875">
        <w:rPr>
          <w:rFonts w:cs="Arial"/>
        </w:rPr>
        <w:t xml:space="preserve">, A. E., Elands, B. H. M., </w:t>
      </w:r>
      <w:proofErr w:type="spellStart"/>
      <w:r w:rsidRPr="00471875">
        <w:rPr>
          <w:rFonts w:cs="Arial"/>
        </w:rPr>
        <w:t>Erlwein</w:t>
      </w:r>
      <w:proofErr w:type="spellEnd"/>
      <w:r w:rsidRPr="00471875">
        <w:rPr>
          <w:rFonts w:cs="Arial"/>
        </w:rPr>
        <w:t xml:space="preserve">, S., &amp; </w:t>
      </w:r>
      <w:proofErr w:type="spellStart"/>
      <w:r w:rsidRPr="00471875">
        <w:rPr>
          <w:rFonts w:cs="Arial"/>
        </w:rPr>
        <w:t>Lafortezza</w:t>
      </w:r>
      <w:proofErr w:type="spellEnd"/>
      <w:r w:rsidRPr="00471875">
        <w:rPr>
          <w:rFonts w:cs="Arial"/>
        </w:rPr>
        <w:t xml:space="preserve">, R. (2017). </w:t>
      </w:r>
      <w:r w:rsidRPr="006300EC">
        <w:rPr>
          <w:rFonts w:cs="Arial"/>
        </w:rPr>
        <w:t>The long-term prospects of citizens managing urban green space: From place making to place-keeping? Urban Forestry &amp; Urban Greening, 26, 78–84.</w:t>
      </w:r>
    </w:p>
    <w:p w14:paraId="55907BE8" w14:textId="77777777" w:rsidR="000A39BB" w:rsidRPr="006300EC" w:rsidRDefault="000A39BB" w:rsidP="008640FA">
      <w:pPr>
        <w:pStyle w:val="NoSpacing"/>
        <w:ind w:left="284" w:hanging="284"/>
        <w:rPr>
          <w:rFonts w:cs="Arial"/>
        </w:rPr>
      </w:pPr>
      <w:r w:rsidRPr="00471875">
        <w:rPr>
          <w:rFonts w:cs="Arial"/>
        </w:rPr>
        <w:t xml:space="preserve">Mayer S. Frantz Mc C. (2004). </w:t>
      </w:r>
      <w:r w:rsidRPr="006300EC">
        <w:rPr>
          <w:rFonts w:cs="Arial"/>
        </w:rPr>
        <w:t xml:space="preserve">The Connectedness to Nature Scale: A measure of Individuals’ Feeling in Community with Nature. Journal of Environmental Psychology, 24(4) 503-525. </w:t>
      </w:r>
    </w:p>
    <w:p w14:paraId="22EE65B3" w14:textId="77777777" w:rsidR="000A39BB" w:rsidRPr="006300EC" w:rsidRDefault="000A39BB" w:rsidP="008640FA">
      <w:pPr>
        <w:pStyle w:val="NoSpacing"/>
        <w:ind w:left="284" w:hanging="284"/>
        <w:rPr>
          <w:rFonts w:cs="Arial"/>
        </w:rPr>
      </w:pPr>
      <w:r w:rsidRPr="006300EC">
        <w:rPr>
          <w:rFonts w:cs="Arial"/>
        </w:rPr>
        <w:t>McMillan, D. W., &amp; Chavis, D. M. (1986). Sense of community: A definition and theory. Journal of Community Psychology, 14(1), 6–23.</w:t>
      </w:r>
    </w:p>
    <w:p w14:paraId="2EC04584" w14:textId="77777777" w:rsidR="000A39BB" w:rsidRPr="006300EC" w:rsidRDefault="000A39BB" w:rsidP="00880D90">
      <w:pPr>
        <w:pStyle w:val="NoSpacing"/>
        <w:rPr>
          <w:rFonts w:cs="Arial"/>
        </w:rPr>
      </w:pPr>
      <w:r w:rsidRPr="006300EC">
        <w:rPr>
          <w:rFonts w:cs="Arial"/>
        </w:rPr>
        <w:t>Merchant C. The scientific revolution and the death of nature. Focus-Isis. 2006; 97: 513533.</w:t>
      </w:r>
    </w:p>
    <w:p w14:paraId="2137A95A" w14:textId="77777777" w:rsidR="000A39BB" w:rsidRPr="006300EC" w:rsidRDefault="000A39BB" w:rsidP="008640FA">
      <w:pPr>
        <w:pStyle w:val="NoSpacing"/>
        <w:ind w:left="284" w:hanging="284"/>
        <w:rPr>
          <w:rFonts w:cs="Arial"/>
        </w:rPr>
      </w:pPr>
      <w:r w:rsidRPr="006300EC">
        <w:rPr>
          <w:rFonts w:cs="Arial"/>
        </w:rPr>
        <w:t xml:space="preserve">Michalski C.A., </w:t>
      </w:r>
      <w:proofErr w:type="spellStart"/>
      <w:r w:rsidRPr="006300EC">
        <w:rPr>
          <w:rFonts w:cs="Arial"/>
        </w:rPr>
        <w:t>Diemert</w:t>
      </w:r>
      <w:proofErr w:type="spellEnd"/>
      <w:r w:rsidRPr="006300EC">
        <w:rPr>
          <w:rFonts w:cs="Arial"/>
        </w:rPr>
        <w:t xml:space="preserve"> L. M., Helliwell J. F., Goel V, Rosella L. C., (2020). Relationship between sense of community belonging and self-rated health across life stages. Population Health, Volume 12.</w:t>
      </w:r>
    </w:p>
    <w:p w14:paraId="6F68B7B6" w14:textId="77777777" w:rsidR="000A39BB" w:rsidRPr="006300EC" w:rsidRDefault="000A39BB" w:rsidP="006300EC">
      <w:pPr>
        <w:pStyle w:val="NoSpacing"/>
        <w:ind w:left="284" w:hanging="284"/>
        <w:rPr>
          <w:rFonts w:cs="Arial"/>
        </w:rPr>
      </w:pPr>
      <w:r w:rsidRPr="006300EC">
        <w:rPr>
          <w:rFonts w:cs="Arial"/>
        </w:rPr>
        <w:t xml:space="preserve">Mosely, G., </w:t>
      </w:r>
      <w:proofErr w:type="spellStart"/>
      <w:r w:rsidRPr="006300EC">
        <w:rPr>
          <w:rFonts w:cs="Arial"/>
        </w:rPr>
        <w:t>Markauskaite</w:t>
      </w:r>
      <w:proofErr w:type="spellEnd"/>
      <w:r w:rsidRPr="006300EC">
        <w:rPr>
          <w:rFonts w:cs="Arial"/>
        </w:rPr>
        <w:t>, L., &amp; Wrigley, C. (2021). Design facilitation: A critical review of conceptualisations and constructs. Thinking Skills and Creativity, 42, 100962. https://doi.org/10.1016/j.tsc.2021.100962.</w:t>
      </w:r>
    </w:p>
    <w:p w14:paraId="1F5CAF0A" w14:textId="77777777" w:rsidR="000A39BB" w:rsidRPr="006300EC" w:rsidRDefault="000A39BB" w:rsidP="006300EC">
      <w:pPr>
        <w:pStyle w:val="NoSpacing"/>
        <w:ind w:left="284" w:hanging="284"/>
        <w:rPr>
          <w:rFonts w:cs="Arial"/>
        </w:rPr>
      </w:pPr>
      <w:r w:rsidRPr="006300EC">
        <w:rPr>
          <w:rFonts w:cs="Arial"/>
        </w:rPr>
        <w:t xml:space="preserve">Nasr H. S. 1990. </w:t>
      </w:r>
      <w:proofErr w:type="gramStart"/>
      <w:r w:rsidRPr="006300EC">
        <w:rPr>
          <w:rFonts w:cs="Arial"/>
        </w:rPr>
        <w:t>Man</w:t>
      </w:r>
      <w:proofErr w:type="gramEnd"/>
      <w:r w:rsidRPr="006300EC">
        <w:rPr>
          <w:rFonts w:cs="Arial"/>
        </w:rPr>
        <w:t xml:space="preserve"> and Nature: The Spiritual Crisis of Modern Man. Allen &amp; Unwin Australia Pry Ltd. </w:t>
      </w:r>
    </w:p>
    <w:p w14:paraId="41B3D817" w14:textId="77777777" w:rsidR="000A39BB" w:rsidRDefault="000A39BB" w:rsidP="00B401E7">
      <w:pPr>
        <w:pStyle w:val="NoSpacing"/>
        <w:ind w:left="284" w:hanging="284"/>
        <w:rPr>
          <w:rFonts w:cs="Arial"/>
        </w:rPr>
      </w:pPr>
      <w:r>
        <w:rPr>
          <w:rFonts w:cs="Arial"/>
        </w:rPr>
        <w:t xml:space="preserve">National Parks. 2021. Community in Bloom Initiatives. National Parks. </w:t>
      </w:r>
      <w:r w:rsidRPr="006A229B">
        <w:rPr>
          <w:rFonts w:cs="Arial"/>
        </w:rPr>
        <w:t>https://www.nparks.gov.sg/gardening/community-in-bloom-initiative</w:t>
      </w:r>
    </w:p>
    <w:p w14:paraId="2B75D2CF" w14:textId="77777777" w:rsidR="000A39BB" w:rsidRPr="006300EC" w:rsidRDefault="000A39BB" w:rsidP="006300EC">
      <w:pPr>
        <w:pStyle w:val="NoSpacing"/>
        <w:ind w:left="284" w:hanging="284"/>
        <w:rPr>
          <w:rFonts w:cs="Arial"/>
        </w:rPr>
      </w:pPr>
      <w:r w:rsidRPr="006300EC">
        <w:rPr>
          <w:rFonts w:cs="Arial"/>
        </w:rPr>
        <w:t>Neo, X., &amp; Schneider-</w:t>
      </w:r>
      <w:proofErr w:type="spellStart"/>
      <w:r w:rsidRPr="006300EC">
        <w:rPr>
          <w:rFonts w:cs="Arial"/>
        </w:rPr>
        <w:t>Mayerson</w:t>
      </w:r>
      <w:proofErr w:type="spellEnd"/>
      <w:r w:rsidRPr="006300EC">
        <w:rPr>
          <w:rFonts w:cs="Arial"/>
        </w:rPr>
        <w:t xml:space="preserve">, M. (2021). </w:t>
      </w:r>
      <w:proofErr w:type="gramStart"/>
      <w:r w:rsidRPr="006300EC">
        <w:rPr>
          <w:rFonts w:cs="Arial"/>
        </w:rPr>
        <w:t>Nature,</w:t>
      </w:r>
      <w:proofErr w:type="gramEnd"/>
      <w:r w:rsidRPr="006300EC">
        <w:rPr>
          <w:rFonts w:cs="Arial"/>
        </w:rPr>
        <w:t xml:space="preserve"> disappeared: Anti-environmental values in Singapore’s history textbooks, 1984–2015. Environmental Education Research, 0(0), 1–18. https://doi.org/10.1080/13504622.2021.1968350.</w:t>
      </w:r>
    </w:p>
    <w:p w14:paraId="62250A9E" w14:textId="77777777" w:rsidR="000A39BB" w:rsidRPr="006300EC" w:rsidRDefault="000A39BB" w:rsidP="00880D90">
      <w:pPr>
        <w:pStyle w:val="NoSpacing"/>
        <w:rPr>
          <w:rFonts w:cs="Arial"/>
        </w:rPr>
      </w:pPr>
      <w:r w:rsidRPr="006300EC">
        <w:rPr>
          <w:rFonts w:cs="Arial"/>
        </w:rPr>
        <w:t xml:space="preserve">Norton B., G. 2015. Sustainable Values, Sustainable Change. The University of Chicago Press. </w:t>
      </w:r>
    </w:p>
    <w:p w14:paraId="42152AD0" w14:textId="77777777" w:rsidR="000A39BB" w:rsidRPr="006300EC" w:rsidRDefault="000A39BB" w:rsidP="008640FA">
      <w:pPr>
        <w:pStyle w:val="NoSpacing"/>
        <w:ind w:left="284" w:hanging="284"/>
        <w:rPr>
          <w:rFonts w:cs="Arial"/>
        </w:rPr>
      </w:pPr>
      <w:r w:rsidRPr="006300EC">
        <w:rPr>
          <w:rFonts w:cs="Arial"/>
        </w:rPr>
        <w:t xml:space="preserve">Ospina S., </w:t>
      </w:r>
      <w:proofErr w:type="spellStart"/>
      <w:r w:rsidRPr="006300EC">
        <w:rPr>
          <w:rFonts w:cs="Arial"/>
        </w:rPr>
        <w:t>Foldy</w:t>
      </w:r>
      <w:proofErr w:type="spellEnd"/>
      <w:r w:rsidRPr="006300EC">
        <w:rPr>
          <w:rFonts w:cs="Arial"/>
        </w:rPr>
        <w:t xml:space="preserve"> E. (2010). Building Bridges from the Margins: The Work of Leadership in Social Change Organizations. The Leadership Quarterly, 21(2), 292-307. </w:t>
      </w:r>
    </w:p>
    <w:p w14:paraId="4118381E" w14:textId="77777777" w:rsidR="000A39BB" w:rsidRPr="006300EC" w:rsidRDefault="000A39BB" w:rsidP="008640FA">
      <w:pPr>
        <w:pStyle w:val="NoSpacing"/>
        <w:ind w:left="284" w:hanging="284"/>
        <w:rPr>
          <w:rFonts w:cs="Arial"/>
        </w:rPr>
      </w:pPr>
      <w:r w:rsidRPr="006300EC">
        <w:rPr>
          <w:rFonts w:cs="Arial"/>
        </w:rPr>
        <w:t xml:space="preserve">Pancholi S., </w:t>
      </w:r>
      <w:proofErr w:type="spellStart"/>
      <w:r w:rsidRPr="006300EC">
        <w:rPr>
          <w:rFonts w:cs="Arial"/>
        </w:rPr>
        <w:t>Yigitcanlar</w:t>
      </w:r>
      <w:proofErr w:type="spellEnd"/>
      <w:r w:rsidRPr="006300EC">
        <w:rPr>
          <w:rFonts w:cs="Arial"/>
        </w:rPr>
        <w:t xml:space="preserve"> T., </w:t>
      </w:r>
      <w:proofErr w:type="spellStart"/>
      <w:r w:rsidRPr="006300EC">
        <w:rPr>
          <w:rFonts w:cs="Arial"/>
        </w:rPr>
        <w:t>Guaralda</w:t>
      </w:r>
      <w:proofErr w:type="spellEnd"/>
      <w:r w:rsidRPr="006300EC">
        <w:rPr>
          <w:rFonts w:cs="Arial"/>
        </w:rPr>
        <w:t xml:space="preserve"> M. (2015). Place making facilitators of knowledge and innovation spaces: insights from European best practices. International Journal of Knowledge-Based Development, 6(3), 215-240.</w:t>
      </w:r>
    </w:p>
    <w:p w14:paraId="592DA679" w14:textId="77777777" w:rsidR="000A39BB" w:rsidRPr="006300EC" w:rsidRDefault="000A39BB" w:rsidP="008640FA">
      <w:pPr>
        <w:pStyle w:val="NoSpacing"/>
        <w:ind w:left="284" w:hanging="284"/>
        <w:rPr>
          <w:rFonts w:cs="Arial"/>
        </w:rPr>
      </w:pPr>
      <w:r w:rsidRPr="006300EC">
        <w:rPr>
          <w:rFonts w:cs="Arial"/>
        </w:rPr>
        <w:t xml:space="preserve">Parsons R. (1991). Empowerment: Purpose and Practice Principle in Social Work. Social Work with Groups, 14(2). </w:t>
      </w:r>
    </w:p>
    <w:p w14:paraId="4758460D" w14:textId="77777777" w:rsidR="000A39BB" w:rsidRPr="006300EC" w:rsidRDefault="000A39BB" w:rsidP="008640FA">
      <w:pPr>
        <w:pStyle w:val="NoSpacing"/>
        <w:ind w:left="284" w:hanging="284"/>
        <w:rPr>
          <w:rFonts w:cs="Arial"/>
        </w:rPr>
      </w:pPr>
      <w:r w:rsidRPr="006300EC">
        <w:rPr>
          <w:rFonts w:cs="Arial"/>
        </w:rPr>
        <w:t xml:space="preserve">Pritchard, A., Richardson, M., Sheffield, D. (2020). The Relationship Between Nature Connectedness and </w:t>
      </w:r>
      <w:proofErr w:type="spellStart"/>
      <w:r w:rsidRPr="006300EC">
        <w:rPr>
          <w:rFonts w:cs="Arial"/>
        </w:rPr>
        <w:t>Eudaimonic</w:t>
      </w:r>
      <w:proofErr w:type="spellEnd"/>
      <w:r w:rsidRPr="006300EC">
        <w:rPr>
          <w:rFonts w:cs="Arial"/>
        </w:rPr>
        <w:t xml:space="preserve"> Well-Being: A Meta-analysis. J Happiness Stud 21, 1145–1167. </w:t>
      </w:r>
    </w:p>
    <w:p w14:paraId="20842F40" w14:textId="77777777" w:rsidR="000A39BB" w:rsidRPr="006300EC" w:rsidRDefault="000A39BB" w:rsidP="008640FA">
      <w:pPr>
        <w:pStyle w:val="NoSpacing"/>
        <w:ind w:left="284" w:hanging="284"/>
        <w:rPr>
          <w:rFonts w:cs="Arial"/>
        </w:rPr>
      </w:pPr>
      <w:r w:rsidRPr="006300EC">
        <w:rPr>
          <w:rFonts w:cs="Arial"/>
        </w:rPr>
        <w:t xml:space="preserve">Putra B.D. (2018). Placemaking Dynamics of Green Space Production in Urban Kampung Setting: A Case Study in Jakarta, Indonesia. RMIT University, Melbourne.  </w:t>
      </w:r>
    </w:p>
    <w:p w14:paraId="0A156B84" w14:textId="77777777" w:rsidR="000A39BB" w:rsidRPr="006300EC" w:rsidRDefault="000A39BB" w:rsidP="008640FA">
      <w:pPr>
        <w:pStyle w:val="NoSpacing"/>
        <w:ind w:left="284" w:hanging="284"/>
        <w:rPr>
          <w:rFonts w:cs="Arial"/>
        </w:rPr>
      </w:pPr>
      <w:r w:rsidRPr="006300EC">
        <w:rPr>
          <w:rFonts w:cs="Arial"/>
        </w:rPr>
        <w:t>QSR International. (2015). NVivo 11 Pro qualitative data analysis Software; QSR International Pty Ltd. Version 11, 2017.</w:t>
      </w:r>
    </w:p>
    <w:p w14:paraId="72CA6272" w14:textId="77777777" w:rsidR="000A39BB" w:rsidRPr="006300EC" w:rsidRDefault="000A39BB" w:rsidP="008640FA">
      <w:pPr>
        <w:pStyle w:val="NoSpacing"/>
        <w:ind w:left="284" w:hanging="284"/>
        <w:rPr>
          <w:rFonts w:cs="Arial"/>
        </w:rPr>
      </w:pPr>
      <w:r w:rsidRPr="006300EC">
        <w:rPr>
          <w:rFonts w:cs="Arial"/>
        </w:rPr>
        <w:t xml:space="preserve">Rai Singh H., Rahman S. (2012). An Approach for Environmental Education by Non-Governmental Organizations (NGOs) in Biodiversity Conservation. Procedia - Social and </w:t>
      </w:r>
      <w:proofErr w:type="spellStart"/>
      <w:r w:rsidRPr="006300EC">
        <w:rPr>
          <w:rFonts w:cs="Arial"/>
        </w:rPr>
        <w:t>Behavioral</w:t>
      </w:r>
      <w:proofErr w:type="spellEnd"/>
      <w:r w:rsidRPr="006300EC">
        <w:rPr>
          <w:rFonts w:cs="Arial"/>
        </w:rPr>
        <w:t xml:space="preserve"> Sciences, 42 144 – 15.</w:t>
      </w:r>
    </w:p>
    <w:p w14:paraId="592F91CB" w14:textId="77777777" w:rsidR="000A39BB" w:rsidRPr="006300EC" w:rsidRDefault="000A39BB" w:rsidP="00880D90">
      <w:pPr>
        <w:pStyle w:val="NoSpacing"/>
        <w:rPr>
          <w:rFonts w:cs="Arial"/>
        </w:rPr>
      </w:pPr>
      <w:proofErr w:type="spellStart"/>
      <w:r w:rsidRPr="006300EC">
        <w:rPr>
          <w:rFonts w:cs="Arial"/>
        </w:rPr>
        <w:t>Relph</w:t>
      </w:r>
      <w:proofErr w:type="spellEnd"/>
      <w:r w:rsidRPr="006300EC">
        <w:rPr>
          <w:rFonts w:cs="Arial"/>
        </w:rPr>
        <w:t>, E. (1976</w:t>
      </w:r>
      <w:proofErr w:type="gramStart"/>
      <w:r w:rsidRPr="006300EC">
        <w:rPr>
          <w:rFonts w:cs="Arial"/>
        </w:rPr>
        <w:t>),Place</w:t>
      </w:r>
      <w:proofErr w:type="gramEnd"/>
      <w:r w:rsidRPr="006300EC">
        <w:rPr>
          <w:rFonts w:cs="Arial"/>
        </w:rPr>
        <w:t xml:space="preserve"> and </w:t>
      </w:r>
      <w:proofErr w:type="spellStart"/>
      <w:r w:rsidRPr="006300EC">
        <w:rPr>
          <w:rFonts w:cs="Arial"/>
        </w:rPr>
        <w:t>Placelessness</w:t>
      </w:r>
      <w:proofErr w:type="spellEnd"/>
      <w:r w:rsidRPr="006300EC">
        <w:rPr>
          <w:rFonts w:cs="Arial"/>
        </w:rPr>
        <w:t>, Pion Limited, London.</w:t>
      </w:r>
    </w:p>
    <w:p w14:paraId="10F9059F" w14:textId="77777777" w:rsidR="000A39BB" w:rsidRPr="006300EC" w:rsidRDefault="000A39BB" w:rsidP="008640FA">
      <w:pPr>
        <w:pStyle w:val="NoSpacing"/>
        <w:ind w:left="284" w:hanging="284"/>
        <w:rPr>
          <w:rFonts w:cs="Arial"/>
        </w:rPr>
      </w:pPr>
      <w:r w:rsidRPr="006300EC">
        <w:rPr>
          <w:rFonts w:cs="Arial"/>
        </w:rPr>
        <w:t>Rosenberg, M. (1965). Rosenberg self-esteem scale (RSE). Acceptance and Commitment Therapy. Measures Package, 61(52).</w:t>
      </w:r>
    </w:p>
    <w:p w14:paraId="3C595551" w14:textId="77777777" w:rsidR="000A39BB" w:rsidRPr="006300EC" w:rsidRDefault="000A39BB" w:rsidP="008640FA">
      <w:pPr>
        <w:pStyle w:val="NoSpacing"/>
        <w:ind w:left="284" w:hanging="284"/>
        <w:rPr>
          <w:rFonts w:cs="Arial"/>
        </w:rPr>
      </w:pPr>
      <w:r w:rsidRPr="006300EC">
        <w:rPr>
          <w:rFonts w:cs="Arial"/>
          <w:lang w:val="es-CO"/>
        </w:rPr>
        <w:t xml:space="preserve">Ryan, R. M., &amp; </w:t>
      </w:r>
      <w:proofErr w:type="spellStart"/>
      <w:r w:rsidRPr="006300EC">
        <w:rPr>
          <w:rFonts w:cs="Arial"/>
          <w:lang w:val="es-CO"/>
        </w:rPr>
        <w:t>Deci</w:t>
      </w:r>
      <w:proofErr w:type="spellEnd"/>
      <w:r w:rsidRPr="006300EC">
        <w:rPr>
          <w:rFonts w:cs="Arial"/>
          <w:lang w:val="es-CO"/>
        </w:rPr>
        <w:t xml:space="preserve">, E. L. (2000). </w:t>
      </w:r>
      <w:r w:rsidRPr="006300EC">
        <w:rPr>
          <w:rFonts w:cs="Arial"/>
        </w:rPr>
        <w:t>Self-determination theory and the facilitation of intrinsic motivation, social development, and well-being. American Psychologist, 55(1), 68.</w:t>
      </w:r>
    </w:p>
    <w:p w14:paraId="4A2AD2E0" w14:textId="77777777" w:rsidR="000A39BB" w:rsidRPr="006300EC" w:rsidRDefault="000A39BB" w:rsidP="008640FA">
      <w:pPr>
        <w:pStyle w:val="NoSpacing"/>
        <w:ind w:left="284" w:hanging="284"/>
        <w:rPr>
          <w:rFonts w:cs="Arial"/>
        </w:rPr>
      </w:pPr>
      <w:r w:rsidRPr="006300EC">
        <w:rPr>
          <w:rFonts w:cs="Arial"/>
        </w:rPr>
        <w:t>Sampson R., Gifford S. M., (2009). Place-making, Settlement and Well-being: The Therapeutic Landscapes of Recently Arrived Youth with Refugee Backgrounds. Health &amp; Place, 16 (1), 116-31.</w:t>
      </w:r>
    </w:p>
    <w:p w14:paraId="67E8BC08" w14:textId="77777777" w:rsidR="000A39BB" w:rsidRPr="006300EC" w:rsidRDefault="000A39BB" w:rsidP="008640FA">
      <w:pPr>
        <w:pStyle w:val="NoSpacing"/>
        <w:ind w:left="284" w:hanging="284"/>
        <w:rPr>
          <w:rFonts w:cs="Arial"/>
        </w:rPr>
      </w:pPr>
      <w:r w:rsidRPr="006300EC">
        <w:rPr>
          <w:rFonts w:cs="Arial"/>
        </w:rPr>
        <w:t xml:space="preserve">Sampson, R. J., </w:t>
      </w:r>
      <w:proofErr w:type="spellStart"/>
      <w:r w:rsidRPr="006300EC">
        <w:rPr>
          <w:rFonts w:cs="Arial"/>
        </w:rPr>
        <w:t>Raudenbush</w:t>
      </w:r>
      <w:proofErr w:type="spellEnd"/>
      <w:r w:rsidRPr="006300EC">
        <w:rPr>
          <w:rFonts w:cs="Arial"/>
        </w:rPr>
        <w:t xml:space="preserve">, S. W., &amp; Earls, F. (1997). </w:t>
      </w:r>
      <w:proofErr w:type="spellStart"/>
      <w:r w:rsidRPr="006300EC">
        <w:rPr>
          <w:rFonts w:cs="Arial"/>
        </w:rPr>
        <w:t>Neighborhoods</w:t>
      </w:r>
      <w:proofErr w:type="spellEnd"/>
      <w:r w:rsidRPr="006300EC">
        <w:rPr>
          <w:rFonts w:cs="Arial"/>
        </w:rPr>
        <w:t xml:space="preserve"> and violent crime: A multilevel study of collective efficacy. Science, 277(5328), 918–924.</w:t>
      </w:r>
    </w:p>
    <w:p w14:paraId="668264E2" w14:textId="77777777" w:rsidR="000A39BB" w:rsidRPr="006300EC" w:rsidRDefault="000A39BB" w:rsidP="008640FA">
      <w:pPr>
        <w:pStyle w:val="NoSpacing"/>
        <w:ind w:left="284" w:hanging="284"/>
        <w:rPr>
          <w:rFonts w:cs="Arial"/>
        </w:rPr>
      </w:pPr>
      <w:r w:rsidRPr="006300EC">
        <w:rPr>
          <w:rFonts w:cs="Arial"/>
        </w:rPr>
        <w:lastRenderedPageBreak/>
        <w:t xml:space="preserve">Saunders, B., Sim, J., Kingstone, T., Baker, S., Waterfield, J., Bartlam, B., Burroughs, H., &amp; Jinks, C. (2018). Saturation in qualitative research: exploring its conceptualization and operationalization. Quality &amp; quantity, 52(4), 1893–1907. </w:t>
      </w:r>
    </w:p>
    <w:p w14:paraId="3365141C" w14:textId="77777777" w:rsidR="000A39BB" w:rsidRPr="006300EC" w:rsidRDefault="000A39BB" w:rsidP="006300EC">
      <w:pPr>
        <w:pStyle w:val="NoSpacing"/>
        <w:ind w:left="284" w:hanging="284"/>
        <w:rPr>
          <w:rFonts w:cs="Arial"/>
        </w:rPr>
      </w:pPr>
      <w:proofErr w:type="spellStart"/>
      <w:r w:rsidRPr="006300EC">
        <w:rPr>
          <w:rFonts w:cs="Arial"/>
        </w:rPr>
        <w:t>Schneekloth</w:t>
      </w:r>
      <w:proofErr w:type="spellEnd"/>
      <w:r w:rsidRPr="006300EC">
        <w:rPr>
          <w:rFonts w:cs="Arial"/>
        </w:rPr>
        <w:t xml:space="preserve">, L., &amp; </w:t>
      </w:r>
      <w:proofErr w:type="spellStart"/>
      <w:r w:rsidRPr="006300EC">
        <w:rPr>
          <w:rFonts w:cs="Arial"/>
        </w:rPr>
        <w:t>Shibley</w:t>
      </w:r>
      <w:proofErr w:type="spellEnd"/>
      <w:r w:rsidRPr="006300EC">
        <w:rPr>
          <w:rFonts w:cs="Arial"/>
        </w:rPr>
        <w:t xml:space="preserve">, R. (1995). Place-making: The art and practice of building communities. New York: Wiley. </w:t>
      </w:r>
      <w:proofErr w:type="spellStart"/>
      <w:r w:rsidRPr="006300EC">
        <w:rPr>
          <w:rFonts w:cs="Arial"/>
        </w:rPr>
        <w:t>Sepe</w:t>
      </w:r>
      <w:proofErr w:type="spellEnd"/>
      <w:r w:rsidRPr="006300EC">
        <w:rPr>
          <w:rFonts w:cs="Arial"/>
        </w:rPr>
        <w:t>, M. (2013). Planning and place in the city. Mapping place identity. Abingdon: Routledge.</w:t>
      </w:r>
    </w:p>
    <w:p w14:paraId="47C14020" w14:textId="77777777" w:rsidR="000A39BB" w:rsidRPr="006300EC" w:rsidRDefault="000A39BB" w:rsidP="008640FA">
      <w:pPr>
        <w:pStyle w:val="NoSpacing"/>
        <w:ind w:left="284" w:hanging="284"/>
        <w:rPr>
          <w:rFonts w:cs="Arial"/>
        </w:rPr>
      </w:pPr>
      <w:proofErr w:type="spellStart"/>
      <w:r w:rsidRPr="006300EC">
        <w:rPr>
          <w:rFonts w:cs="Arial"/>
        </w:rPr>
        <w:t>Schneekloth</w:t>
      </w:r>
      <w:proofErr w:type="spellEnd"/>
      <w:r w:rsidRPr="006300EC">
        <w:rPr>
          <w:rFonts w:cs="Arial"/>
        </w:rPr>
        <w:t xml:space="preserve">, L., &amp; </w:t>
      </w:r>
      <w:proofErr w:type="spellStart"/>
      <w:r w:rsidRPr="006300EC">
        <w:rPr>
          <w:rFonts w:cs="Arial"/>
        </w:rPr>
        <w:t>Shibley</w:t>
      </w:r>
      <w:proofErr w:type="spellEnd"/>
      <w:r w:rsidRPr="006300EC">
        <w:rPr>
          <w:rFonts w:cs="Arial"/>
        </w:rPr>
        <w:t xml:space="preserve">, R. (1995). Placemaking: The art and practice of building communities. New York: Wiley. </w:t>
      </w:r>
      <w:proofErr w:type="spellStart"/>
      <w:r w:rsidRPr="006300EC">
        <w:rPr>
          <w:rFonts w:cs="Arial"/>
        </w:rPr>
        <w:t>Sepe</w:t>
      </w:r>
      <w:proofErr w:type="spellEnd"/>
      <w:r w:rsidRPr="006300EC">
        <w:rPr>
          <w:rFonts w:cs="Arial"/>
        </w:rPr>
        <w:t>, M. (2013). Planning and place in the city. Mapping place identity. Abingdon: Routledge.</w:t>
      </w:r>
    </w:p>
    <w:p w14:paraId="5BC5F02D" w14:textId="77777777" w:rsidR="000A39BB" w:rsidRPr="006300EC" w:rsidRDefault="000A39BB" w:rsidP="008640FA">
      <w:pPr>
        <w:pStyle w:val="NoSpacing"/>
        <w:ind w:left="284" w:hanging="284"/>
        <w:rPr>
          <w:rFonts w:cs="Arial"/>
        </w:rPr>
      </w:pPr>
      <w:r w:rsidRPr="006300EC">
        <w:rPr>
          <w:rFonts w:cs="Arial"/>
        </w:rPr>
        <w:t xml:space="preserve">Schwartz, Shalom, and </w:t>
      </w:r>
      <w:proofErr w:type="spellStart"/>
      <w:r w:rsidRPr="006300EC">
        <w:rPr>
          <w:rFonts w:cs="Arial"/>
        </w:rPr>
        <w:t>Anat</w:t>
      </w:r>
      <w:proofErr w:type="spellEnd"/>
      <w:r w:rsidRPr="006300EC">
        <w:rPr>
          <w:rFonts w:cs="Arial"/>
        </w:rPr>
        <w:t xml:space="preserve"> </w:t>
      </w:r>
      <w:proofErr w:type="spellStart"/>
      <w:r w:rsidRPr="006300EC">
        <w:rPr>
          <w:rFonts w:cs="Arial"/>
        </w:rPr>
        <w:t>Bardi</w:t>
      </w:r>
      <w:proofErr w:type="spellEnd"/>
      <w:r w:rsidRPr="006300EC">
        <w:rPr>
          <w:rFonts w:cs="Arial"/>
        </w:rPr>
        <w:t xml:space="preserve"> (2001). Value hierarchies across cultures: Taking a similarities perspective. </w:t>
      </w:r>
      <w:r w:rsidRPr="006300EC">
        <w:rPr>
          <w:rStyle w:val="html-italic"/>
          <w:rFonts w:cs="Arial"/>
        </w:rPr>
        <w:t>Journal of Cross-Cultural Psychology,</w:t>
      </w:r>
      <w:r w:rsidRPr="006300EC">
        <w:rPr>
          <w:rFonts w:cs="Arial"/>
        </w:rPr>
        <w:t> 32, 268–90.</w:t>
      </w:r>
    </w:p>
    <w:p w14:paraId="539BE568" w14:textId="77777777" w:rsidR="000A39BB" w:rsidRPr="006300EC" w:rsidRDefault="000A39BB" w:rsidP="008640FA">
      <w:pPr>
        <w:pStyle w:val="NoSpacing"/>
        <w:ind w:left="284" w:hanging="284"/>
        <w:rPr>
          <w:rFonts w:cs="Arial"/>
        </w:rPr>
      </w:pPr>
      <w:r w:rsidRPr="006300EC">
        <w:rPr>
          <w:rFonts w:cs="Arial"/>
        </w:rPr>
        <w:t xml:space="preserve">Sheldon, K. M., &amp; </w:t>
      </w:r>
      <w:proofErr w:type="spellStart"/>
      <w:r w:rsidRPr="006300EC">
        <w:rPr>
          <w:rFonts w:cs="Arial"/>
        </w:rPr>
        <w:t>Kasser</w:t>
      </w:r>
      <w:proofErr w:type="spellEnd"/>
      <w:r w:rsidRPr="006300EC">
        <w:rPr>
          <w:rFonts w:cs="Arial"/>
        </w:rPr>
        <w:t>, T. (1998). Pursuing personal goals: Skills enable progress, but not all progress is beneficial. Personality and Social Psychology Bulletin, 24(12), 1319–1331.</w:t>
      </w:r>
    </w:p>
    <w:p w14:paraId="1EBCB8AD" w14:textId="77777777" w:rsidR="000A39BB" w:rsidRDefault="000A39BB" w:rsidP="00B401E7">
      <w:pPr>
        <w:pStyle w:val="NoSpacing"/>
        <w:ind w:left="284" w:hanging="284"/>
        <w:rPr>
          <w:rFonts w:cs="Arial"/>
        </w:rPr>
      </w:pPr>
      <w:r>
        <w:rPr>
          <w:rFonts w:cs="Arial"/>
        </w:rPr>
        <w:t xml:space="preserve">Singapore Green Plan 2030. SG Green Plan. </w:t>
      </w:r>
      <w:r w:rsidRPr="000A39BB">
        <w:rPr>
          <w:rFonts w:cs="Arial"/>
        </w:rPr>
        <w:t>https://www.greenplan.gov.sg/key-focus-areas/overview</w:t>
      </w:r>
    </w:p>
    <w:p w14:paraId="49057BEB" w14:textId="77777777" w:rsidR="000A39BB" w:rsidRPr="006300EC" w:rsidRDefault="000A39BB" w:rsidP="008640FA">
      <w:pPr>
        <w:pStyle w:val="NoSpacing"/>
        <w:ind w:left="284" w:hanging="284"/>
        <w:rPr>
          <w:rFonts w:cs="Arial"/>
        </w:rPr>
      </w:pPr>
      <w:r w:rsidRPr="006300EC">
        <w:rPr>
          <w:rFonts w:cs="Arial"/>
        </w:rPr>
        <w:t xml:space="preserve">Singh, A. S. (2014). Conducting case study research in non-profit organisations. Qualitative Market Research: An International Journal, 17, 77–84. </w:t>
      </w:r>
    </w:p>
    <w:p w14:paraId="726FD39D" w14:textId="77777777" w:rsidR="000A39BB" w:rsidRPr="006300EC" w:rsidRDefault="000A39BB" w:rsidP="008640FA">
      <w:pPr>
        <w:pStyle w:val="NoSpacing"/>
        <w:ind w:left="284" w:hanging="284"/>
        <w:rPr>
          <w:rFonts w:cs="Arial"/>
        </w:rPr>
      </w:pPr>
      <w:r w:rsidRPr="006300EC">
        <w:rPr>
          <w:rFonts w:cs="Arial"/>
        </w:rPr>
        <w:t xml:space="preserve">Strydom, W.J., </w:t>
      </w:r>
      <w:proofErr w:type="spellStart"/>
      <w:r w:rsidRPr="006300EC">
        <w:rPr>
          <w:rFonts w:cs="Arial"/>
        </w:rPr>
        <w:t>Puren</w:t>
      </w:r>
      <w:proofErr w:type="spellEnd"/>
      <w:r w:rsidRPr="006300EC">
        <w:rPr>
          <w:rFonts w:cs="Arial"/>
        </w:rPr>
        <w:t>, K. and Drewes, J.E. (2018). Exploring theoretical trends in placemaking: towards new perspectives in spatial planning, Journal of Place Management and Development, 11, 2.</w:t>
      </w:r>
    </w:p>
    <w:p w14:paraId="471627CB" w14:textId="77777777" w:rsidR="000A39BB" w:rsidRPr="006300EC" w:rsidRDefault="000A39BB" w:rsidP="008640FA">
      <w:pPr>
        <w:pStyle w:val="NoSpacing"/>
        <w:ind w:left="284" w:hanging="284"/>
        <w:rPr>
          <w:rFonts w:cs="Arial"/>
        </w:rPr>
      </w:pPr>
      <w:r w:rsidRPr="006300EC">
        <w:rPr>
          <w:rFonts w:cs="Arial"/>
        </w:rPr>
        <w:t xml:space="preserve">Subramaniam M, </w:t>
      </w:r>
      <w:proofErr w:type="spellStart"/>
      <w:r w:rsidRPr="006300EC">
        <w:rPr>
          <w:rFonts w:cs="Arial"/>
        </w:rPr>
        <w:t>Abdin</w:t>
      </w:r>
      <w:proofErr w:type="spellEnd"/>
      <w:r w:rsidRPr="006300EC">
        <w:rPr>
          <w:rFonts w:cs="Arial"/>
        </w:rPr>
        <w:t xml:space="preserve"> E, </w:t>
      </w:r>
      <w:proofErr w:type="spellStart"/>
      <w:r w:rsidRPr="006300EC">
        <w:rPr>
          <w:rFonts w:cs="Arial"/>
        </w:rPr>
        <w:t>Vaingankar</w:t>
      </w:r>
      <w:proofErr w:type="spellEnd"/>
      <w:r w:rsidRPr="006300EC">
        <w:rPr>
          <w:rFonts w:cs="Arial"/>
        </w:rPr>
        <w:t xml:space="preserve"> JA, </w:t>
      </w:r>
      <w:proofErr w:type="spellStart"/>
      <w:r w:rsidRPr="006300EC">
        <w:rPr>
          <w:rFonts w:cs="Arial"/>
        </w:rPr>
        <w:t>Shafie</w:t>
      </w:r>
      <w:proofErr w:type="spellEnd"/>
      <w:r w:rsidRPr="006300EC">
        <w:rPr>
          <w:rFonts w:cs="Arial"/>
        </w:rPr>
        <w:t xml:space="preserve"> S, Chua BY, </w:t>
      </w:r>
      <w:proofErr w:type="spellStart"/>
      <w:r w:rsidRPr="006300EC">
        <w:rPr>
          <w:rFonts w:cs="Arial"/>
        </w:rPr>
        <w:t>Sambasivam</w:t>
      </w:r>
      <w:proofErr w:type="spellEnd"/>
      <w:r w:rsidRPr="006300EC">
        <w:rPr>
          <w:rFonts w:cs="Arial"/>
        </w:rPr>
        <w:t xml:space="preserve"> R, Zhang YJ, </w:t>
      </w:r>
      <w:proofErr w:type="spellStart"/>
      <w:r w:rsidRPr="006300EC">
        <w:rPr>
          <w:rFonts w:cs="Arial"/>
        </w:rPr>
        <w:t>Shahwan</w:t>
      </w:r>
      <w:proofErr w:type="spellEnd"/>
      <w:r w:rsidRPr="006300EC">
        <w:rPr>
          <w:rFonts w:cs="Arial"/>
        </w:rPr>
        <w:t xml:space="preserve"> S, Chang S, Chua HC, Verma S, James L, Kwok KW, Heng D, Chong SA. (2019). Tracking the mental health of a nation: prevalence and correlates of mental disorders in the second Singapore mental health study. Epidemiology Psychiatry Sci, 5(29) e29.</w:t>
      </w:r>
    </w:p>
    <w:p w14:paraId="38017708" w14:textId="77777777" w:rsidR="000A39BB" w:rsidRPr="006300EC" w:rsidRDefault="000A39BB" w:rsidP="008640FA">
      <w:pPr>
        <w:pStyle w:val="NoSpacing"/>
        <w:ind w:left="284" w:hanging="284"/>
        <w:rPr>
          <w:rFonts w:cs="Arial"/>
          <w:b/>
          <w:bCs/>
        </w:rPr>
      </w:pPr>
      <w:r w:rsidRPr="006300EC">
        <w:rPr>
          <w:rFonts w:cs="Arial"/>
        </w:rPr>
        <w:t xml:space="preserve">Tan PY., Wang J., Sia A. (2013). Perspectives on five decades of the urban greening of Singapore. Cities, 32, 24-32. </w:t>
      </w:r>
    </w:p>
    <w:p w14:paraId="2B40310B" w14:textId="77777777" w:rsidR="000A39BB" w:rsidRPr="006300EC" w:rsidRDefault="000A39BB" w:rsidP="00062EB3">
      <w:pPr>
        <w:pStyle w:val="NoSpacing"/>
        <w:ind w:left="284" w:hanging="284"/>
        <w:rPr>
          <w:rFonts w:cs="Arial"/>
        </w:rPr>
      </w:pPr>
      <w:r w:rsidRPr="006300EC">
        <w:rPr>
          <w:rFonts w:cs="Arial"/>
        </w:rPr>
        <w:t>Teo, J. (2020). More working from home feel stressed than those on Covid-19 Front line: Survey. Retrieved March 17, 2021, from https://www.straitstimes.com/singapore/health/more-work-from-homers-feel-stressed-than-front-line-workers-singapore-survey-on.</w:t>
      </w:r>
    </w:p>
    <w:p w14:paraId="58A6433E" w14:textId="77777777" w:rsidR="000A39BB" w:rsidRPr="006300EC" w:rsidRDefault="000A39BB" w:rsidP="006300EC">
      <w:pPr>
        <w:pStyle w:val="NoSpacing"/>
        <w:ind w:left="284" w:hanging="284"/>
        <w:rPr>
          <w:rFonts w:cs="Arial"/>
        </w:rPr>
      </w:pPr>
      <w:proofErr w:type="spellStart"/>
      <w:r w:rsidRPr="006300EC">
        <w:rPr>
          <w:rFonts w:cs="Arial"/>
        </w:rPr>
        <w:t>Thorén</w:t>
      </w:r>
      <w:proofErr w:type="spellEnd"/>
      <w:r w:rsidRPr="006300EC">
        <w:rPr>
          <w:rFonts w:cs="Arial"/>
        </w:rPr>
        <w:t xml:space="preserve">, H., &amp; </w:t>
      </w:r>
      <w:proofErr w:type="spellStart"/>
      <w:r w:rsidRPr="006300EC">
        <w:rPr>
          <w:rFonts w:cs="Arial"/>
        </w:rPr>
        <w:t>Stålhammar</w:t>
      </w:r>
      <w:proofErr w:type="spellEnd"/>
      <w:r w:rsidRPr="006300EC">
        <w:rPr>
          <w:rFonts w:cs="Arial"/>
        </w:rPr>
        <w:t>, S. (2018). Ecosystem services between integration and economics imperialism. Ecology and Society, 23(4). https://doi.org/10.5751/ES-10520-230444.</w:t>
      </w:r>
    </w:p>
    <w:p w14:paraId="7D6E8FF7" w14:textId="77777777" w:rsidR="000A39BB" w:rsidRPr="006300EC" w:rsidRDefault="000A39BB" w:rsidP="006300EC">
      <w:pPr>
        <w:pStyle w:val="NoSpacing"/>
        <w:ind w:left="284" w:hanging="284"/>
        <w:rPr>
          <w:rFonts w:cs="Arial"/>
        </w:rPr>
      </w:pPr>
      <w:r w:rsidRPr="006300EC">
        <w:rPr>
          <w:rFonts w:cs="Arial"/>
        </w:rPr>
        <w:t>Tidball, K. (2012). Urgent Biophilia: Human-Nature Interactions and Biological Attractions in Disaster Resilience. Ecology and Society, 17(2). https://doi.org/10.5751/ES-04596-170205.</w:t>
      </w:r>
    </w:p>
    <w:p w14:paraId="1595ECE5" w14:textId="77777777" w:rsidR="000A39BB" w:rsidRPr="006300EC" w:rsidRDefault="000A39BB" w:rsidP="006300EC">
      <w:pPr>
        <w:pStyle w:val="NoSpacing"/>
        <w:ind w:left="284" w:hanging="284"/>
        <w:rPr>
          <w:rFonts w:cs="Arial"/>
        </w:rPr>
      </w:pPr>
      <w:r w:rsidRPr="006300EC">
        <w:rPr>
          <w:rFonts w:cs="Arial"/>
        </w:rPr>
        <w:t>Tuan, Y-F. (1977), Space and Place: The Perspective of Experience, University of Minnesota Press, Minneapolis.</w:t>
      </w:r>
    </w:p>
    <w:p w14:paraId="33ADD1E7" w14:textId="77777777" w:rsidR="000A39BB" w:rsidRPr="006300EC" w:rsidRDefault="000A39BB" w:rsidP="000151A7">
      <w:pPr>
        <w:pStyle w:val="NoSpacing"/>
        <w:ind w:left="284" w:hanging="284"/>
        <w:rPr>
          <w:rFonts w:cs="Arial"/>
        </w:rPr>
      </w:pPr>
      <w:proofErr w:type="spellStart"/>
      <w:r w:rsidRPr="006300EC">
        <w:rPr>
          <w:rFonts w:cs="Arial"/>
        </w:rPr>
        <w:t>Vannini</w:t>
      </w:r>
      <w:proofErr w:type="spellEnd"/>
      <w:r w:rsidRPr="006300EC">
        <w:rPr>
          <w:rFonts w:cs="Arial"/>
        </w:rPr>
        <w:t xml:space="preserve"> P, </w:t>
      </w:r>
      <w:proofErr w:type="spellStart"/>
      <w:r w:rsidRPr="006300EC">
        <w:rPr>
          <w:rFonts w:cs="Arial"/>
        </w:rPr>
        <w:t>Vannini</w:t>
      </w:r>
      <w:proofErr w:type="spellEnd"/>
      <w:r w:rsidRPr="006300EC">
        <w:rPr>
          <w:rFonts w:cs="Arial"/>
        </w:rPr>
        <w:t xml:space="preserve"> AS. (2019). Wildness as vitality: A relational approach. Environment and Planning E: Nature and Space, 2(2):252-273.</w:t>
      </w:r>
    </w:p>
    <w:p w14:paraId="2E5A540D" w14:textId="77777777" w:rsidR="000A39BB" w:rsidRPr="006300EC" w:rsidRDefault="000A39BB" w:rsidP="006300EC">
      <w:pPr>
        <w:pStyle w:val="NoSpacing"/>
        <w:ind w:left="284" w:hanging="284"/>
        <w:rPr>
          <w:rFonts w:cs="Arial"/>
        </w:rPr>
      </w:pPr>
      <w:proofErr w:type="spellStart"/>
      <w:r w:rsidRPr="006300EC">
        <w:rPr>
          <w:rFonts w:cs="Arial"/>
        </w:rPr>
        <w:t>Vershuuren</w:t>
      </w:r>
      <w:proofErr w:type="spellEnd"/>
      <w:r w:rsidRPr="006300EC">
        <w:rPr>
          <w:rFonts w:cs="Arial"/>
        </w:rPr>
        <w:t xml:space="preserve"> B., Wild R., </w:t>
      </w:r>
      <w:proofErr w:type="spellStart"/>
      <w:r w:rsidRPr="006300EC">
        <w:rPr>
          <w:rFonts w:cs="Arial"/>
        </w:rPr>
        <w:t>Mcneely</w:t>
      </w:r>
      <w:proofErr w:type="spellEnd"/>
      <w:r w:rsidRPr="006300EC">
        <w:rPr>
          <w:rFonts w:cs="Arial"/>
        </w:rPr>
        <w:t xml:space="preserve"> J., Oviedo G. 2010. Sacred Natural Sites: Conserving Nature and Culture. (n.d.). Routledge &amp; CRC Press. </w:t>
      </w:r>
    </w:p>
    <w:p w14:paraId="5A5734FD" w14:textId="77777777" w:rsidR="000A39BB" w:rsidRPr="006300EC" w:rsidRDefault="000A39BB" w:rsidP="00B401E7">
      <w:pPr>
        <w:pStyle w:val="NoSpacing"/>
        <w:ind w:left="284" w:hanging="284"/>
        <w:rPr>
          <w:rFonts w:cs="Arial"/>
        </w:rPr>
      </w:pPr>
      <w:r w:rsidRPr="006300EC">
        <w:rPr>
          <w:rFonts w:cs="Arial"/>
        </w:rPr>
        <w:t>Wates, N. (2014) The Community Planning Handbook: How People Can Shape Their Cities, Towns &amp; Villages in Any Part of the World. London: Routledge.</w:t>
      </w:r>
    </w:p>
    <w:p w14:paraId="5E98A593" w14:textId="77777777" w:rsidR="000A39BB" w:rsidRPr="006300EC" w:rsidRDefault="000A39BB" w:rsidP="00B401E7">
      <w:pPr>
        <w:pStyle w:val="NoSpacing"/>
        <w:tabs>
          <w:tab w:val="left" w:pos="426"/>
        </w:tabs>
        <w:ind w:left="284" w:hanging="284"/>
        <w:rPr>
          <w:rFonts w:cs="Arial"/>
        </w:rPr>
      </w:pPr>
      <w:r w:rsidRPr="006300EC">
        <w:rPr>
          <w:rFonts w:cs="Arial"/>
        </w:rPr>
        <w:t xml:space="preserve">Whitburn J., Linklater W., </w:t>
      </w:r>
      <w:proofErr w:type="spellStart"/>
      <w:r w:rsidRPr="006300EC">
        <w:rPr>
          <w:rFonts w:cs="Arial"/>
        </w:rPr>
        <w:t>Abrahamse</w:t>
      </w:r>
      <w:proofErr w:type="spellEnd"/>
      <w:r w:rsidRPr="006300EC">
        <w:rPr>
          <w:rFonts w:cs="Arial"/>
        </w:rPr>
        <w:t xml:space="preserve"> W. (2019). Meta-analysis of Human Connection to Nature and </w:t>
      </w:r>
      <w:proofErr w:type="spellStart"/>
      <w:r w:rsidRPr="006300EC">
        <w:rPr>
          <w:rFonts w:cs="Arial"/>
        </w:rPr>
        <w:t>Proenvironmental</w:t>
      </w:r>
      <w:proofErr w:type="spellEnd"/>
      <w:r w:rsidRPr="006300EC">
        <w:rPr>
          <w:rFonts w:cs="Arial"/>
        </w:rPr>
        <w:t xml:space="preserve"> </w:t>
      </w:r>
      <w:proofErr w:type="spellStart"/>
      <w:r w:rsidRPr="006300EC">
        <w:rPr>
          <w:rFonts w:cs="Arial"/>
        </w:rPr>
        <w:t>Behavior</w:t>
      </w:r>
      <w:proofErr w:type="spellEnd"/>
      <w:r w:rsidRPr="006300EC">
        <w:rPr>
          <w:rFonts w:cs="Arial"/>
        </w:rPr>
        <w:t xml:space="preserve">. </w:t>
      </w:r>
      <w:proofErr w:type="spellStart"/>
      <w:r w:rsidRPr="006300EC">
        <w:rPr>
          <w:rFonts w:cs="Arial"/>
        </w:rPr>
        <w:t>Coservation</w:t>
      </w:r>
      <w:proofErr w:type="spellEnd"/>
      <w:r w:rsidRPr="006300EC">
        <w:rPr>
          <w:rFonts w:cs="Arial"/>
        </w:rPr>
        <w:t xml:space="preserve"> Biology, 34(1),</w:t>
      </w:r>
      <w:r w:rsidRPr="006300EC">
        <w:rPr>
          <w:rStyle w:val="a"/>
          <w:rFonts w:cs="Arial"/>
        </w:rPr>
        <w:t xml:space="preserve"> </w:t>
      </w:r>
      <w:r w:rsidRPr="006300EC">
        <w:rPr>
          <w:rFonts w:cs="Arial"/>
        </w:rPr>
        <w:t>180–193.</w:t>
      </w:r>
    </w:p>
    <w:p w14:paraId="2114E62D" w14:textId="77777777" w:rsidR="000A39BB" w:rsidRPr="006300EC" w:rsidRDefault="000A39BB" w:rsidP="00B401E7">
      <w:pPr>
        <w:pStyle w:val="NoSpacing"/>
        <w:ind w:left="284" w:hanging="284"/>
        <w:rPr>
          <w:rFonts w:cs="Arial"/>
        </w:rPr>
      </w:pPr>
      <w:proofErr w:type="spellStart"/>
      <w:r w:rsidRPr="006300EC">
        <w:rPr>
          <w:rFonts w:cs="Arial"/>
        </w:rPr>
        <w:t>Wolsko</w:t>
      </w:r>
      <w:proofErr w:type="spellEnd"/>
      <w:r w:rsidRPr="006300EC">
        <w:rPr>
          <w:rFonts w:cs="Arial"/>
        </w:rPr>
        <w:t>, C., &amp; Lindberg, K. (2013). Experiencing connection with nature: The matrix of psychological well-being, mindfulness, and outdoor recreation. Ecopsychology, 5(2), 80–91.</w:t>
      </w:r>
    </w:p>
    <w:p w14:paraId="39CF03CC" w14:textId="77777777" w:rsidR="000A39BB" w:rsidRDefault="000A39BB" w:rsidP="00B401E7">
      <w:pPr>
        <w:pStyle w:val="NoSpacing"/>
        <w:ind w:left="284" w:hanging="284"/>
        <w:rPr>
          <w:rFonts w:cs="Arial"/>
        </w:rPr>
      </w:pPr>
      <w:r w:rsidRPr="006300EC">
        <w:rPr>
          <w:rFonts w:cs="Arial"/>
        </w:rPr>
        <w:t>Yin R. (2011). Applications of Case Study Research 3rd edition. Sage Publications, California.</w:t>
      </w:r>
    </w:p>
    <w:p w14:paraId="3375857C" w14:textId="27124E38" w:rsidR="009733F4" w:rsidRPr="009733F4" w:rsidRDefault="009733F4" w:rsidP="009733F4">
      <w:pPr>
        <w:pStyle w:val="Bibliography"/>
        <w:rPr>
          <w:rFonts w:ascii="Arial" w:hAnsi="Arial" w:cs="Arial"/>
          <w:sz w:val="22"/>
        </w:rPr>
      </w:pPr>
    </w:p>
    <w:p w14:paraId="00C329BF" w14:textId="4A5B2E76" w:rsidR="00171B25" w:rsidRDefault="00171B25" w:rsidP="00B401E7">
      <w:pPr>
        <w:pStyle w:val="NoSpacing"/>
        <w:ind w:left="284" w:hanging="284"/>
        <w:rPr>
          <w:rFonts w:cs="Arial"/>
        </w:rPr>
      </w:pPr>
    </w:p>
    <w:sectPr w:rsidR="00171B25">
      <w:footerReference w:type="even" r:id="rId28"/>
      <w:footerReference w:type="default" r:id="rId29"/>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diana marcela benjumea mejia" w:date="2022-01-10T10:41:00Z" w:initials="dmbm">
    <w:p w14:paraId="0EC51E85" w14:textId="514BF79B" w:rsidR="006B7C63" w:rsidRDefault="006B7C63">
      <w:pPr>
        <w:pStyle w:val="CommentText"/>
      </w:pPr>
      <w:r>
        <w:rPr>
          <w:rStyle w:val="CommentReference"/>
        </w:rPr>
        <w:annotationRef/>
      </w:r>
      <w:r>
        <w:t>Comment #1</w:t>
      </w:r>
    </w:p>
  </w:comment>
  <w:comment w:id="1" w:author="diana marcela benjumea mejia" w:date="2022-01-10T14:43:00Z" w:initials="dmbm">
    <w:p w14:paraId="5CCE37D9" w14:textId="59C1964E" w:rsidR="006353DB" w:rsidRPr="006353DB" w:rsidRDefault="006353DB">
      <w:pPr>
        <w:pStyle w:val="CommentText"/>
        <w:rPr>
          <w:b/>
          <w:bCs/>
        </w:rPr>
      </w:pPr>
      <w:r>
        <w:rPr>
          <w:rStyle w:val="CommentReference"/>
        </w:rPr>
        <w:annotationRef/>
      </w:r>
      <w:r>
        <w:t xml:space="preserve">Comments </w:t>
      </w:r>
      <w:r>
        <w:rPr>
          <w:b/>
          <w:bCs/>
        </w:rPr>
        <w:t>#2,14,</w:t>
      </w:r>
      <w:r w:rsidR="00585811">
        <w:rPr>
          <w:b/>
          <w:bCs/>
        </w:rPr>
        <w:t xml:space="preserve"> 15, </w:t>
      </w:r>
      <w:r>
        <w:rPr>
          <w:b/>
          <w:bCs/>
        </w:rPr>
        <w:t>64,72</w:t>
      </w:r>
    </w:p>
  </w:comment>
  <w:comment w:id="6" w:author="diana marcela benjumea mejia" w:date="2022-01-10T15:52:00Z" w:initials="dmbm">
    <w:p w14:paraId="2F1B6D37" w14:textId="4AE6625B" w:rsidR="00D52C0A" w:rsidRPr="00D52C0A" w:rsidRDefault="00D52C0A">
      <w:pPr>
        <w:pStyle w:val="CommentText"/>
        <w:rPr>
          <w:b/>
          <w:bCs/>
        </w:rPr>
      </w:pPr>
      <w:r>
        <w:rPr>
          <w:rStyle w:val="CommentReference"/>
        </w:rPr>
        <w:annotationRef/>
      </w:r>
      <w:r>
        <w:t xml:space="preserve">Comments </w:t>
      </w:r>
      <w:r>
        <w:rPr>
          <w:b/>
          <w:bCs/>
        </w:rPr>
        <w:t>#3, 15.</w:t>
      </w:r>
    </w:p>
  </w:comment>
  <w:comment w:id="8" w:author="diana marcela benjumea mejia" w:date="2022-01-11T11:33:00Z" w:initials="dmbm">
    <w:p w14:paraId="11560AF7" w14:textId="16DA6DB2" w:rsidR="0010060D" w:rsidRPr="0010060D" w:rsidRDefault="0010060D">
      <w:pPr>
        <w:pStyle w:val="CommentText"/>
        <w:rPr>
          <w:b/>
          <w:bCs/>
        </w:rPr>
      </w:pPr>
      <w:r>
        <w:rPr>
          <w:rStyle w:val="CommentReference"/>
        </w:rPr>
        <w:annotationRef/>
      </w:r>
      <w:r>
        <w:t xml:space="preserve">Comment </w:t>
      </w:r>
      <w:r>
        <w:rPr>
          <w:b/>
          <w:bCs/>
        </w:rPr>
        <w:t>#25</w:t>
      </w:r>
    </w:p>
  </w:comment>
  <w:comment w:id="9" w:author="diana marcela benjumea mejia" w:date="2022-01-10T14:45:00Z" w:initials="dmbm">
    <w:p w14:paraId="548D13A9" w14:textId="22592679" w:rsidR="002C2962" w:rsidRPr="002C2962" w:rsidRDefault="002C2962">
      <w:pPr>
        <w:pStyle w:val="CommentText"/>
        <w:rPr>
          <w:b/>
          <w:bCs/>
        </w:rPr>
      </w:pPr>
      <w:r>
        <w:rPr>
          <w:rStyle w:val="CommentReference"/>
        </w:rPr>
        <w:annotationRef/>
      </w:r>
      <w:r>
        <w:t xml:space="preserve">Comments </w:t>
      </w:r>
      <w:r>
        <w:rPr>
          <w:b/>
          <w:bCs/>
        </w:rPr>
        <w:t xml:space="preserve"># 2, </w:t>
      </w:r>
      <w:r w:rsidR="00061B2A">
        <w:rPr>
          <w:b/>
          <w:bCs/>
        </w:rPr>
        <w:t>3,</w:t>
      </w:r>
      <w:r>
        <w:rPr>
          <w:b/>
          <w:bCs/>
        </w:rPr>
        <w:t>14</w:t>
      </w:r>
      <w:r w:rsidR="00585811">
        <w:rPr>
          <w:b/>
          <w:bCs/>
        </w:rPr>
        <w:t>, 15</w:t>
      </w:r>
    </w:p>
  </w:comment>
  <w:comment w:id="15" w:author="diana marcela benjumea mejia" w:date="2022-01-25T09:58:00Z" w:initials="dmbm">
    <w:p w14:paraId="6E26F9E1" w14:textId="214F1FC9" w:rsidR="00721110" w:rsidRDefault="00721110">
      <w:pPr>
        <w:pStyle w:val="CommentText"/>
      </w:pPr>
      <w:r>
        <w:rPr>
          <w:rStyle w:val="CommentReference"/>
        </w:rPr>
        <w:annotationRef/>
      </w:r>
      <w:r>
        <w:t>Comment #</w:t>
      </w:r>
      <w:r w:rsidR="00060887">
        <w:t>26.</w:t>
      </w:r>
    </w:p>
  </w:comment>
  <w:comment w:id="18" w:author="diana marcela benjumea mejia" w:date="2022-01-13T11:40:00Z" w:initials="dmbm">
    <w:p w14:paraId="787D36FA" w14:textId="5FEFFAAD" w:rsidR="00550961" w:rsidRPr="00550961" w:rsidRDefault="00550961">
      <w:pPr>
        <w:pStyle w:val="CommentText"/>
        <w:rPr>
          <w:b/>
          <w:bCs/>
        </w:rPr>
      </w:pPr>
      <w:r>
        <w:rPr>
          <w:rStyle w:val="CommentReference"/>
        </w:rPr>
        <w:annotationRef/>
      </w:r>
      <w:r>
        <w:t xml:space="preserve">Comments </w:t>
      </w:r>
      <w:r>
        <w:rPr>
          <w:b/>
          <w:bCs/>
        </w:rPr>
        <w:t xml:space="preserve">#29 </w:t>
      </w:r>
      <w:r>
        <w:t xml:space="preserve">and </w:t>
      </w:r>
      <w:r>
        <w:rPr>
          <w:b/>
          <w:bCs/>
        </w:rPr>
        <w:t>59.</w:t>
      </w:r>
    </w:p>
  </w:comment>
  <w:comment w:id="21" w:author="diana marcela benjumea mejia" w:date="2022-01-28T16:09:00Z" w:initials="dmbm">
    <w:p w14:paraId="41DC8993" w14:textId="46877D4E" w:rsidR="00925E85" w:rsidRPr="00925E85" w:rsidRDefault="00925E85">
      <w:pPr>
        <w:pStyle w:val="CommentText"/>
        <w:rPr>
          <w:b/>
          <w:bCs/>
        </w:rPr>
      </w:pPr>
      <w:r>
        <w:rPr>
          <w:rStyle w:val="CommentReference"/>
        </w:rPr>
        <w:annotationRef/>
      </w:r>
      <w:r w:rsidRPr="000E22EB">
        <w:t>Comment</w:t>
      </w:r>
      <w:r>
        <w:rPr>
          <w:b/>
          <w:bCs/>
        </w:rPr>
        <w:t xml:space="preserve"> #27. </w:t>
      </w:r>
    </w:p>
  </w:comment>
  <w:comment w:id="24" w:author="Yohei Kato" w:date="2022-02-17T15:46:00Z" w:initials="YK">
    <w:p w14:paraId="4AAD4085" w14:textId="6CE37059" w:rsidR="00F67D71" w:rsidRDefault="00F67D71">
      <w:pPr>
        <w:pStyle w:val="CommentText"/>
      </w:pPr>
      <w:r>
        <w:rPr>
          <w:rStyle w:val="CommentReference"/>
        </w:rPr>
        <w:annotationRef/>
      </w:r>
      <w:r>
        <w:t>I’m not sure if we need this column since all 5Gs are integrated into each program</w:t>
      </w:r>
    </w:p>
  </w:comment>
  <w:comment w:id="26" w:author="diana marcela benjumea mejia" w:date="2022-01-25T09:30:00Z" w:initials="dmbm">
    <w:p w14:paraId="6AEC4B2A" w14:textId="5210A521" w:rsidR="00983B5E" w:rsidRPr="004B1851" w:rsidRDefault="00983B5E">
      <w:pPr>
        <w:pStyle w:val="CommentText"/>
        <w:rPr>
          <w:b/>
          <w:bCs/>
        </w:rPr>
      </w:pPr>
      <w:r>
        <w:rPr>
          <w:rStyle w:val="CommentReference"/>
        </w:rPr>
        <w:annotationRef/>
      </w:r>
      <w:r>
        <w:t>Comment</w:t>
      </w:r>
      <w:r w:rsidR="001B5235">
        <w:t>s</w:t>
      </w:r>
      <w:r>
        <w:t xml:space="preserve"> </w:t>
      </w:r>
      <w:r w:rsidRPr="000E22EB">
        <w:rPr>
          <w:b/>
          <w:bCs/>
        </w:rPr>
        <w:t>#16</w:t>
      </w:r>
      <w:r w:rsidR="000E22EB" w:rsidRPr="000E22EB">
        <w:rPr>
          <w:b/>
          <w:bCs/>
        </w:rPr>
        <w:t>, 27</w:t>
      </w:r>
      <w:r w:rsidR="004B1851">
        <w:t xml:space="preserve">, </w:t>
      </w:r>
      <w:r w:rsidR="001B5235" w:rsidRPr="000E22EB">
        <w:rPr>
          <w:b/>
          <w:bCs/>
        </w:rPr>
        <w:t>28</w:t>
      </w:r>
      <w:r w:rsidR="004B1851">
        <w:t xml:space="preserve">, </w:t>
      </w:r>
      <w:r w:rsidR="004B1851">
        <w:rPr>
          <w:b/>
          <w:bCs/>
        </w:rPr>
        <w:t xml:space="preserve">50, 53. </w:t>
      </w:r>
    </w:p>
  </w:comment>
  <w:comment w:id="27" w:author="diana marcela benjumea mejia" w:date="2022-02-10T16:24:00Z" w:initials="dmbm">
    <w:p w14:paraId="281E3A7B" w14:textId="57D54CA6" w:rsidR="0006565D" w:rsidRDefault="0006565D">
      <w:pPr>
        <w:pStyle w:val="CommentText"/>
      </w:pPr>
      <w:r>
        <w:rPr>
          <w:rStyle w:val="CommentReference"/>
        </w:rPr>
        <w:annotationRef/>
      </w:r>
      <w:r>
        <w:t xml:space="preserve">Comment </w:t>
      </w:r>
      <w:r w:rsidRPr="0006565D">
        <w:rPr>
          <w:b/>
          <w:bCs/>
        </w:rPr>
        <w:t>#68</w:t>
      </w:r>
    </w:p>
  </w:comment>
  <w:comment w:id="39" w:author="diana marcela benjumea mejia" w:date="2022-02-10T15:06:00Z" w:initials="dmbm">
    <w:p w14:paraId="756D4DAA" w14:textId="67BF8631" w:rsidR="0069159C" w:rsidRPr="0069159C" w:rsidRDefault="0069159C">
      <w:pPr>
        <w:pStyle w:val="CommentText"/>
        <w:rPr>
          <w:b/>
          <w:bCs/>
        </w:rPr>
      </w:pPr>
      <w:r>
        <w:rPr>
          <w:rStyle w:val="CommentReference"/>
        </w:rPr>
        <w:annotationRef/>
      </w:r>
      <w:r>
        <w:t xml:space="preserve">Comment # </w:t>
      </w:r>
      <w:r w:rsidR="00E10CAD">
        <w:rPr>
          <w:b/>
          <w:bCs/>
        </w:rPr>
        <w:t>44</w:t>
      </w:r>
    </w:p>
  </w:comment>
  <w:comment w:id="42" w:author="diana marcela benjumea mejia" w:date="2022-02-11T09:17:00Z" w:initials="dmbm">
    <w:p w14:paraId="3350386F" w14:textId="50ADAA33" w:rsidR="0013184A" w:rsidRPr="0013184A" w:rsidRDefault="0013184A">
      <w:pPr>
        <w:pStyle w:val="CommentText"/>
        <w:rPr>
          <w:b/>
          <w:bCs/>
        </w:rPr>
      </w:pPr>
      <w:r>
        <w:rPr>
          <w:rStyle w:val="CommentReference"/>
        </w:rPr>
        <w:annotationRef/>
      </w:r>
      <w:r>
        <w:t xml:space="preserve">Comment </w:t>
      </w:r>
      <w:r>
        <w:rPr>
          <w:b/>
          <w:bCs/>
        </w:rPr>
        <w:t>#71</w:t>
      </w:r>
    </w:p>
  </w:comment>
  <w:comment w:id="43" w:author="diana marcela benjumea mejia" w:date="2022-02-11T09:16:00Z" w:initials="dmbm">
    <w:p w14:paraId="53DF8B9A" w14:textId="787B754E" w:rsidR="0013184A" w:rsidRPr="0013184A" w:rsidRDefault="0013184A">
      <w:pPr>
        <w:pStyle w:val="CommentText"/>
        <w:rPr>
          <w:b/>
          <w:bCs/>
        </w:rPr>
      </w:pPr>
      <w:r>
        <w:rPr>
          <w:rStyle w:val="CommentReference"/>
        </w:rPr>
        <w:annotationRef/>
      </w:r>
      <w:r>
        <w:t xml:space="preserve">Comment </w:t>
      </w:r>
      <w:r>
        <w:rPr>
          <w:b/>
          <w:bCs/>
        </w:rPr>
        <w:t>#71</w:t>
      </w:r>
    </w:p>
  </w:comment>
  <w:comment w:id="44" w:author="diana marcela benjumea mejia" w:date="2022-02-10T15:50:00Z" w:initials="dmbm">
    <w:p w14:paraId="1CA1ED93" w14:textId="4CF197AB" w:rsidR="00511ADB" w:rsidRPr="00511ADB" w:rsidRDefault="00511ADB">
      <w:pPr>
        <w:pStyle w:val="CommentText"/>
        <w:rPr>
          <w:b/>
          <w:bCs/>
        </w:rPr>
      </w:pPr>
      <w:r>
        <w:rPr>
          <w:rStyle w:val="CommentReference"/>
        </w:rPr>
        <w:annotationRef/>
      </w:r>
      <w:r>
        <w:t xml:space="preserve">Comment </w:t>
      </w:r>
      <w:r>
        <w:rPr>
          <w:b/>
          <w:bCs/>
        </w:rPr>
        <w:t>#48</w:t>
      </w:r>
    </w:p>
  </w:comment>
  <w:comment w:id="48" w:author="diana marcela benjumea mejia" w:date="2022-02-04T15:47:00Z" w:initials="dmbm">
    <w:p w14:paraId="42265969" w14:textId="4D1A4CD7" w:rsidR="00BE66BE" w:rsidRPr="00BE66BE" w:rsidRDefault="00BE66BE">
      <w:pPr>
        <w:pStyle w:val="CommentText"/>
        <w:rPr>
          <w:b/>
          <w:bCs/>
        </w:rPr>
      </w:pPr>
      <w:r>
        <w:rPr>
          <w:rStyle w:val="CommentReference"/>
        </w:rPr>
        <w:annotationRef/>
      </w:r>
      <w:r>
        <w:t xml:space="preserve">Comment </w:t>
      </w:r>
      <w:r>
        <w:rPr>
          <w:b/>
          <w:bCs/>
        </w:rPr>
        <w:t>#</w:t>
      </w:r>
      <w:r w:rsidR="00EF6FE8">
        <w:rPr>
          <w:b/>
          <w:bCs/>
        </w:rPr>
        <w:t>41</w:t>
      </w:r>
    </w:p>
  </w:comment>
  <w:comment w:id="49" w:author="diana marcela benjumea mejia" w:date="2022-02-04T15:46:00Z" w:initials="dmbm">
    <w:p w14:paraId="46725998" w14:textId="7AAFDACB" w:rsidR="00067EFD" w:rsidRPr="00067EFD" w:rsidRDefault="00067EFD">
      <w:pPr>
        <w:pStyle w:val="CommentText"/>
        <w:rPr>
          <w:b/>
          <w:bCs/>
        </w:rPr>
      </w:pPr>
      <w:r>
        <w:rPr>
          <w:rStyle w:val="CommentReference"/>
        </w:rPr>
        <w:annotationRef/>
      </w:r>
      <w:r>
        <w:t xml:space="preserve">Comment </w:t>
      </w:r>
      <w:r w:rsidRPr="00067EFD">
        <w:rPr>
          <w:b/>
          <w:bCs/>
        </w:rPr>
        <w:t>#40</w:t>
      </w:r>
    </w:p>
  </w:comment>
  <w:comment w:id="51" w:author="diana marcela benjumea mejia" w:date="2022-02-10T16:56:00Z" w:initials="dmbm">
    <w:p w14:paraId="31D0D7F5" w14:textId="55EECA8D" w:rsidR="009C2289" w:rsidRDefault="009C2289">
      <w:pPr>
        <w:pStyle w:val="CommentText"/>
      </w:pPr>
      <w:r>
        <w:rPr>
          <w:rStyle w:val="CommentReference"/>
        </w:rPr>
        <w:annotationRef/>
      </w:r>
      <w:r>
        <w:t xml:space="preserve">Comment </w:t>
      </w:r>
      <w:r w:rsidRPr="009C2289">
        <w:rPr>
          <w:b/>
          <w:bCs/>
        </w:rPr>
        <w:t>#54</w:t>
      </w:r>
    </w:p>
  </w:comment>
  <w:comment w:id="52" w:author="Yohei Kato" w:date="2022-02-17T16:49:00Z" w:initials="YK">
    <w:p w14:paraId="009530B1" w14:textId="1EA8B1F4" w:rsidR="008A6B5B" w:rsidRDefault="008A6B5B">
      <w:pPr>
        <w:pStyle w:val="CommentText"/>
        <w:rPr>
          <w:rStyle w:val="CommentReference"/>
        </w:rPr>
      </w:pPr>
      <w:r>
        <w:rPr>
          <w:rStyle w:val="CommentReference"/>
        </w:rPr>
        <w:t xml:space="preserve">Can we change it to the </w:t>
      </w:r>
      <w:r>
        <w:rPr>
          <w:rStyle w:val="CommentReference"/>
        </w:rPr>
        <w:t>below?</w:t>
      </w:r>
    </w:p>
    <w:p w14:paraId="34FFE2A1" w14:textId="77777777" w:rsidR="008A6B5B" w:rsidRDefault="008A6B5B">
      <w:pPr>
        <w:pStyle w:val="CommentText"/>
        <w:rPr>
          <w:rStyle w:val="CommentReference"/>
        </w:rPr>
      </w:pPr>
    </w:p>
    <w:p w14:paraId="12E6E774" w14:textId="7188907F" w:rsidR="00D73CB7" w:rsidRDefault="00CD7768" w:rsidP="008A6B5B">
      <w:pPr>
        <w:pStyle w:val="CommentText"/>
        <w:ind w:firstLine="0"/>
      </w:pPr>
      <w:r>
        <w:rPr>
          <w:rStyle w:val="CommentReference"/>
        </w:rPr>
        <w:annotationRef/>
      </w:r>
      <w:r w:rsidR="008A6B5B">
        <w:rPr>
          <w:rStyle w:val="CommentReference"/>
        </w:rPr>
        <w:t>“</w:t>
      </w:r>
      <w:r w:rsidR="00D73CB7">
        <w:rPr>
          <w:rStyle w:val="CommentReference"/>
        </w:rPr>
        <w:t>T</w:t>
      </w:r>
      <w:r>
        <w:t xml:space="preserve">he extensive involvement (longer duration, higher frequency, or </w:t>
      </w:r>
      <w:proofErr w:type="gramStart"/>
      <w:r>
        <w:t>more</w:t>
      </w:r>
      <w:proofErr w:type="gramEnd"/>
      <w:r>
        <w:t xml:space="preserve"> number of different programs) in the GUI NPM activities are associated with higher sense of</w:t>
      </w:r>
      <w:r w:rsidR="00D73CB7">
        <w:t xml:space="preserve"> community, social cohesion, and intrinsic motivation.</w:t>
      </w:r>
      <w:r w:rsidR="008A6B5B">
        <w:t>”</w:t>
      </w:r>
    </w:p>
    <w:p w14:paraId="14098A74" w14:textId="77777777" w:rsidR="00D73CB7" w:rsidRDefault="00D73CB7">
      <w:pPr>
        <w:pStyle w:val="CommentText"/>
      </w:pPr>
    </w:p>
    <w:p w14:paraId="326F33C8" w14:textId="3F49FA06" w:rsidR="00CD7768" w:rsidRDefault="00CD7768">
      <w:pPr>
        <w:pStyle w:val="CommentText"/>
      </w:pPr>
      <w:r>
        <w:t xml:space="preserve"> </w:t>
      </w:r>
    </w:p>
  </w:comment>
  <w:comment w:id="53" w:author="diana marcela benjumea mejia" w:date="2022-02-11T08:55:00Z" w:initials="dmbm">
    <w:p w14:paraId="4D567BCD" w14:textId="6E95C01F" w:rsidR="00503CCF" w:rsidRPr="00503CCF" w:rsidRDefault="00503CCF">
      <w:pPr>
        <w:pStyle w:val="CommentText"/>
        <w:rPr>
          <w:b/>
          <w:bCs/>
        </w:rPr>
      </w:pPr>
      <w:r>
        <w:rPr>
          <w:rStyle w:val="CommentReference"/>
        </w:rPr>
        <w:annotationRef/>
      </w:r>
      <w:r>
        <w:t>Comme</w:t>
      </w:r>
      <w:r w:rsidR="0034492A">
        <w:t>n</w:t>
      </w:r>
      <w:r>
        <w:t xml:space="preserve">ts </w:t>
      </w:r>
      <w:r>
        <w:rPr>
          <w:b/>
          <w:bCs/>
        </w:rPr>
        <w:t>#10</w:t>
      </w:r>
      <w:r w:rsidRPr="00503CCF">
        <w:t xml:space="preserve"> and</w:t>
      </w:r>
      <w:r>
        <w:rPr>
          <w:b/>
          <w:bCs/>
        </w:rPr>
        <w:t xml:space="preserve"> 11</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EC51E85" w15:done="0"/>
  <w15:commentEx w15:paraId="5CCE37D9" w15:done="0"/>
  <w15:commentEx w15:paraId="2F1B6D37" w15:done="0"/>
  <w15:commentEx w15:paraId="11560AF7" w15:done="0"/>
  <w15:commentEx w15:paraId="548D13A9" w15:done="0"/>
  <w15:commentEx w15:paraId="6E26F9E1" w15:done="0"/>
  <w15:commentEx w15:paraId="787D36FA" w15:done="0"/>
  <w15:commentEx w15:paraId="41DC8993" w15:done="0"/>
  <w15:commentEx w15:paraId="4AAD4085" w15:done="0"/>
  <w15:commentEx w15:paraId="6AEC4B2A" w15:done="0"/>
  <w15:commentEx w15:paraId="281E3A7B" w15:done="0"/>
  <w15:commentEx w15:paraId="756D4DAA" w15:done="0"/>
  <w15:commentEx w15:paraId="3350386F" w15:done="0"/>
  <w15:commentEx w15:paraId="53DF8B9A" w15:done="0"/>
  <w15:commentEx w15:paraId="1CA1ED93" w15:done="0"/>
  <w15:commentEx w15:paraId="42265969" w15:done="0"/>
  <w15:commentEx w15:paraId="46725998" w15:done="0"/>
  <w15:commentEx w15:paraId="31D0D7F5" w15:done="0"/>
  <w15:commentEx w15:paraId="326F33C8" w15:done="0"/>
  <w15:commentEx w15:paraId="4D567BCD"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86AEFB" w16cex:dateUtc="2022-01-10T05:11:00Z"/>
  <w16cex:commentExtensible w16cex:durableId="2586E79C" w16cex:dateUtc="2022-01-10T09:13:00Z"/>
  <w16cex:commentExtensible w16cex:durableId="2586F7CD" w16cex:dateUtc="2022-01-10T10:22:00Z"/>
  <w16cex:commentExtensible w16cex:durableId="25880CA3" w16cex:dateUtc="2022-01-11T06:03:00Z"/>
  <w16cex:commentExtensible w16cex:durableId="2586E81D" w16cex:dateUtc="2022-01-10T09:15:00Z"/>
  <w16cex:commentExtensible w16cex:durableId="259A6B52" w16cex:dateUtc="2022-01-25T04:28:00Z"/>
  <w16cex:commentExtensible w16cex:durableId="258AB13D" w16cex:dateUtc="2022-01-13T06:10:00Z"/>
  <w16cex:commentExtensible w16cex:durableId="259EB6DB" w16cex:dateUtc="2022-01-28T10:39:00Z"/>
  <w16cex:commentExtensible w16cex:durableId="25B8EC57" w16cex:dateUtc="2022-02-17T10:16:00Z"/>
  <w16cex:commentExtensible w16cex:durableId="259A64E0" w16cex:dateUtc="2022-01-25T04:00:00Z"/>
  <w16cex:commentExtensible w16cex:durableId="25AFDDD8" w16cex:dateUtc="2022-02-10T10:54:00Z"/>
  <w16cex:commentExtensible w16cex:durableId="25AFCB93" w16cex:dateUtc="2022-02-10T09:36:00Z"/>
  <w16cex:commentExtensible w16cex:durableId="25B0CB41" w16cex:dateUtc="2022-02-11T03:47:00Z"/>
  <w16cex:commentExtensible w16cex:durableId="25B0CB2C" w16cex:dateUtc="2022-02-11T03:46:00Z"/>
  <w16cex:commentExtensible w16cex:durableId="25AFD5F2" w16cex:dateUtc="2022-02-10T10:20:00Z"/>
  <w16cex:commentExtensible w16cex:durableId="25A7EC31" w16cex:dateUtc="2022-02-04T10:17:00Z"/>
  <w16cex:commentExtensible w16cex:durableId="25A7EBFA" w16cex:dateUtc="2022-02-04T10:16:00Z"/>
  <w16cex:commentExtensible w16cex:durableId="25AFE566" w16cex:dateUtc="2022-02-10T11:26:00Z"/>
  <w16cex:commentExtensible w16cex:durableId="25B8FB10" w16cex:dateUtc="2022-02-17T11:19:00Z"/>
  <w16cex:commentExtensible w16cex:durableId="25B0C629" w16cex:dateUtc="2022-02-11T03:2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EC51E85" w16cid:durableId="2586AEFB"/>
  <w16cid:commentId w16cid:paraId="5CCE37D9" w16cid:durableId="2586E79C"/>
  <w16cid:commentId w16cid:paraId="2F1B6D37" w16cid:durableId="2586F7CD"/>
  <w16cid:commentId w16cid:paraId="11560AF7" w16cid:durableId="25880CA3"/>
  <w16cid:commentId w16cid:paraId="548D13A9" w16cid:durableId="2586E81D"/>
  <w16cid:commentId w16cid:paraId="6E26F9E1" w16cid:durableId="259A6B52"/>
  <w16cid:commentId w16cid:paraId="787D36FA" w16cid:durableId="258AB13D"/>
  <w16cid:commentId w16cid:paraId="41DC8993" w16cid:durableId="259EB6DB"/>
  <w16cid:commentId w16cid:paraId="4AAD4085" w16cid:durableId="25B8EC57"/>
  <w16cid:commentId w16cid:paraId="6AEC4B2A" w16cid:durableId="259A64E0"/>
  <w16cid:commentId w16cid:paraId="281E3A7B" w16cid:durableId="25AFDDD8"/>
  <w16cid:commentId w16cid:paraId="756D4DAA" w16cid:durableId="25AFCB93"/>
  <w16cid:commentId w16cid:paraId="3350386F" w16cid:durableId="25B0CB41"/>
  <w16cid:commentId w16cid:paraId="53DF8B9A" w16cid:durableId="25B0CB2C"/>
  <w16cid:commentId w16cid:paraId="1CA1ED93" w16cid:durableId="25AFD5F2"/>
  <w16cid:commentId w16cid:paraId="42265969" w16cid:durableId="25A7EC31"/>
  <w16cid:commentId w16cid:paraId="46725998" w16cid:durableId="25A7EBFA"/>
  <w16cid:commentId w16cid:paraId="31D0D7F5" w16cid:durableId="25AFE566"/>
  <w16cid:commentId w16cid:paraId="326F33C8" w16cid:durableId="25B8FB10"/>
  <w16cid:commentId w16cid:paraId="4D567BCD" w16cid:durableId="25B0C62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85EA21D" w14:textId="77777777" w:rsidR="009D7B17" w:rsidRDefault="009D7B17" w:rsidP="002B518B">
      <w:pPr>
        <w:spacing w:after="0" w:line="240" w:lineRule="auto"/>
      </w:pPr>
      <w:r>
        <w:separator/>
      </w:r>
    </w:p>
  </w:endnote>
  <w:endnote w:type="continuationSeparator" w:id="0">
    <w:p w14:paraId="46105136" w14:textId="77777777" w:rsidR="009D7B17" w:rsidRDefault="009D7B17" w:rsidP="002B518B">
      <w:pPr>
        <w:spacing w:after="0" w:line="240" w:lineRule="auto"/>
      </w:pPr>
      <w:r>
        <w:continuationSeparator/>
      </w:r>
    </w:p>
  </w:endnote>
  <w:endnote w:type="continuationNotice" w:id="1">
    <w:p w14:paraId="0961D418" w14:textId="77777777" w:rsidR="009D7B17" w:rsidRDefault="009D7B1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Gill Sans MT">
    <w:panose1 w:val="020B0502020104020203"/>
    <w:charset w:val="00"/>
    <w:family w:val="swiss"/>
    <w:pitch w:val="variable"/>
    <w:sig w:usb0="00000007" w:usb1="00000000" w:usb2="00000000" w:usb3="00000000" w:csb0="00000003" w:csb1="00000000"/>
  </w:font>
  <w:font w:name="MS Mincho">
    <w:altName w:val="ＭＳ 明朝"/>
    <w:panose1 w:val="02020609040205080304"/>
    <w:charset w:val="80"/>
    <w:family w:val="modern"/>
    <w:pitch w:val="fixed"/>
    <w:sig w:usb0="E00002FF" w:usb1="6AC7FDFB" w:usb2="08000012" w:usb3="00000000" w:csb0="0002009F" w:csb1="00000000"/>
  </w:font>
  <w:font w:name="Noto Sans Symbols">
    <w:altName w:val="Times New Roman"/>
    <w:panose1 w:val="020B0604020202020204"/>
    <w:charset w:val="00"/>
    <w:family w:val="auto"/>
    <w:pitch w:val="default"/>
  </w:font>
  <w:font w:name="Yu Gothic Light">
    <w:altName w:val="游ゴシック Light"/>
    <w:panose1 w:val="020B0300000000000000"/>
    <w:charset w:val="80"/>
    <w:family w:val="swiss"/>
    <w:pitch w:val="variable"/>
    <w:sig w:usb0="E00002FF" w:usb1="2AC7FDFF" w:usb2="00000016" w:usb3="00000000" w:csb0="000200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767657411"/>
      <w:docPartObj>
        <w:docPartGallery w:val="Page Numbers (Bottom of Page)"/>
        <w:docPartUnique/>
      </w:docPartObj>
    </w:sdtPr>
    <w:sdtEndPr>
      <w:rPr>
        <w:rStyle w:val="PageNumber"/>
      </w:rPr>
    </w:sdtEndPr>
    <w:sdtContent>
      <w:p w14:paraId="201A1A5F" w14:textId="5802A095" w:rsidR="002176BA" w:rsidRDefault="002176BA" w:rsidP="002176B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4D6662A" w14:textId="77777777" w:rsidR="002176BA" w:rsidRDefault="002176BA" w:rsidP="005A5482">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975950362"/>
      <w:docPartObj>
        <w:docPartGallery w:val="Page Numbers (Bottom of Page)"/>
        <w:docPartUnique/>
      </w:docPartObj>
    </w:sdtPr>
    <w:sdtEndPr>
      <w:rPr>
        <w:rStyle w:val="PageNumber"/>
      </w:rPr>
    </w:sdtEndPr>
    <w:sdtContent>
      <w:p w14:paraId="2BFE9C9A" w14:textId="09E0B6E5" w:rsidR="002176BA" w:rsidRDefault="002176BA" w:rsidP="002176B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7E0F4CB4" w14:textId="77777777" w:rsidR="002176BA" w:rsidRDefault="002176BA" w:rsidP="005A5482">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7C43230" w14:textId="77777777" w:rsidR="009D7B17" w:rsidRDefault="009D7B17" w:rsidP="002B518B">
      <w:pPr>
        <w:spacing w:after="0" w:line="240" w:lineRule="auto"/>
      </w:pPr>
      <w:r>
        <w:separator/>
      </w:r>
    </w:p>
  </w:footnote>
  <w:footnote w:type="continuationSeparator" w:id="0">
    <w:p w14:paraId="107CF6D7" w14:textId="77777777" w:rsidR="009D7B17" w:rsidRDefault="009D7B17" w:rsidP="002B518B">
      <w:pPr>
        <w:spacing w:after="0" w:line="240" w:lineRule="auto"/>
      </w:pPr>
      <w:r>
        <w:continuationSeparator/>
      </w:r>
    </w:p>
  </w:footnote>
  <w:footnote w:type="continuationNotice" w:id="1">
    <w:p w14:paraId="63E0A17D" w14:textId="77777777" w:rsidR="009D7B17" w:rsidRDefault="009D7B17">
      <w:pPr>
        <w:spacing w:after="0" w:line="240" w:lineRule="auto"/>
      </w:pPr>
    </w:p>
  </w:footnote>
  <w:footnote w:id="2">
    <w:p w14:paraId="0753ECAF" w14:textId="77777777" w:rsidR="00C26D8C" w:rsidRPr="00630CA5" w:rsidRDefault="00C26D8C" w:rsidP="00C26D8C">
      <w:pPr>
        <w:pStyle w:val="FootnoteText"/>
        <w:rPr>
          <w:rFonts w:ascii="Arial" w:hAnsi="Arial" w:cs="Arial"/>
          <w:lang w:val="en-US"/>
        </w:rPr>
      </w:pPr>
      <w:r w:rsidRPr="00630CA5">
        <w:rPr>
          <w:rStyle w:val="FootnoteReference"/>
          <w:rFonts w:ascii="Arial" w:hAnsi="Arial" w:cs="Arial"/>
        </w:rPr>
        <w:footnoteRef/>
      </w:r>
      <w:r w:rsidRPr="00630CA5">
        <w:rPr>
          <w:rFonts w:ascii="Arial" w:hAnsi="Arial" w:cs="Arial"/>
        </w:rPr>
        <w:t xml:space="preserve"> The definition of “Kampung” varies slightly according to geographical location. In Singapore, Malaysia and Indonesia, the word Kampung means village. More recently it also comes to denote a certain kind of community life, colloquially termed as “Kampung spirit”, which often evokes a nostalgic physical atmosphere and memory.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6B05DC"/>
    <w:multiLevelType w:val="hybridMultilevel"/>
    <w:tmpl w:val="71E4CD4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CB23F2E"/>
    <w:multiLevelType w:val="multilevel"/>
    <w:tmpl w:val="1F78CA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F456EFD"/>
    <w:multiLevelType w:val="hybridMultilevel"/>
    <w:tmpl w:val="2B92D6DC"/>
    <w:lvl w:ilvl="0" w:tplc="0CA8D98A">
      <w:start w:val="1"/>
      <w:numFmt w:val="bullet"/>
      <w:lvlText w:val="-"/>
      <w:lvlJc w:val="left"/>
      <w:pPr>
        <w:ind w:left="720" w:hanging="360"/>
      </w:pPr>
      <w:rPr>
        <w:rFonts w:ascii="Gill Sans MT" w:eastAsia="MS Mincho" w:hAnsi="Gill Sans MT"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8122E4F"/>
    <w:multiLevelType w:val="multilevel"/>
    <w:tmpl w:val="96F6FDF2"/>
    <w:lvl w:ilvl="0">
      <w:start w:val="1"/>
      <w:numFmt w:val="decimal"/>
      <w:lvlText w:val="%1."/>
      <w:lvlJc w:val="left"/>
      <w:pPr>
        <w:ind w:left="644" w:hanging="360"/>
      </w:pPr>
      <w:rPr>
        <w:rFonts w:hint="default"/>
        <w:color w:val="auto"/>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18313476"/>
    <w:multiLevelType w:val="hybridMultilevel"/>
    <w:tmpl w:val="16DC784C"/>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8B4791D"/>
    <w:multiLevelType w:val="hybridMultilevel"/>
    <w:tmpl w:val="7CE629F0"/>
    <w:lvl w:ilvl="0" w:tplc="4F6AF5C0">
      <w:start w:val="5"/>
      <w:numFmt w:val="decimal"/>
      <w:lvlText w:val="%1."/>
      <w:lvlJc w:val="left"/>
      <w:pPr>
        <w:ind w:left="644" w:hanging="360"/>
      </w:pPr>
      <w:rPr>
        <w:rFonts w:hint="default"/>
      </w:rPr>
    </w:lvl>
    <w:lvl w:ilvl="1" w:tplc="08090019" w:tentative="1">
      <w:start w:val="1"/>
      <w:numFmt w:val="lowerLetter"/>
      <w:lvlText w:val="%2."/>
      <w:lvlJc w:val="left"/>
      <w:pPr>
        <w:ind w:left="1364" w:hanging="360"/>
      </w:pPr>
    </w:lvl>
    <w:lvl w:ilvl="2" w:tplc="0809001B" w:tentative="1">
      <w:start w:val="1"/>
      <w:numFmt w:val="lowerRoman"/>
      <w:lvlText w:val="%3."/>
      <w:lvlJc w:val="right"/>
      <w:pPr>
        <w:ind w:left="2084" w:hanging="180"/>
      </w:pPr>
    </w:lvl>
    <w:lvl w:ilvl="3" w:tplc="0809000F" w:tentative="1">
      <w:start w:val="1"/>
      <w:numFmt w:val="decimal"/>
      <w:lvlText w:val="%4."/>
      <w:lvlJc w:val="left"/>
      <w:pPr>
        <w:ind w:left="2804" w:hanging="360"/>
      </w:pPr>
    </w:lvl>
    <w:lvl w:ilvl="4" w:tplc="08090019" w:tentative="1">
      <w:start w:val="1"/>
      <w:numFmt w:val="lowerLetter"/>
      <w:lvlText w:val="%5."/>
      <w:lvlJc w:val="left"/>
      <w:pPr>
        <w:ind w:left="3524" w:hanging="360"/>
      </w:pPr>
    </w:lvl>
    <w:lvl w:ilvl="5" w:tplc="0809001B" w:tentative="1">
      <w:start w:val="1"/>
      <w:numFmt w:val="lowerRoman"/>
      <w:lvlText w:val="%6."/>
      <w:lvlJc w:val="right"/>
      <w:pPr>
        <w:ind w:left="4244" w:hanging="180"/>
      </w:pPr>
    </w:lvl>
    <w:lvl w:ilvl="6" w:tplc="0809000F" w:tentative="1">
      <w:start w:val="1"/>
      <w:numFmt w:val="decimal"/>
      <w:lvlText w:val="%7."/>
      <w:lvlJc w:val="left"/>
      <w:pPr>
        <w:ind w:left="4964" w:hanging="360"/>
      </w:pPr>
    </w:lvl>
    <w:lvl w:ilvl="7" w:tplc="08090019" w:tentative="1">
      <w:start w:val="1"/>
      <w:numFmt w:val="lowerLetter"/>
      <w:lvlText w:val="%8."/>
      <w:lvlJc w:val="left"/>
      <w:pPr>
        <w:ind w:left="5684" w:hanging="360"/>
      </w:pPr>
    </w:lvl>
    <w:lvl w:ilvl="8" w:tplc="0809001B" w:tentative="1">
      <w:start w:val="1"/>
      <w:numFmt w:val="lowerRoman"/>
      <w:lvlText w:val="%9."/>
      <w:lvlJc w:val="right"/>
      <w:pPr>
        <w:ind w:left="6404" w:hanging="180"/>
      </w:pPr>
    </w:lvl>
  </w:abstractNum>
  <w:abstractNum w:abstractNumId="6" w15:restartNumberingAfterBreak="0">
    <w:nsid w:val="26844234"/>
    <w:multiLevelType w:val="multilevel"/>
    <w:tmpl w:val="96F6FDF2"/>
    <w:lvl w:ilvl="0">
      <w:start w:val="1"/>
      <w:numFmt w:val="decimal"/>
      <w:lvlText w:val="%1."/>
      <w:lvlJc w:val="left"/>
      <w:pPr>
        <w:ind w:left="644" w:hanging="360"/>
      </w:pPr>
      <w:rPr>
        <w:rFonts w:hint="default"/>
        <w:color w:val="auto"/>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 w15:restartNumberingAfterBreak="0">
    <w:nsid w:val="2DBE7E0E"/>
    <w:multiLevelType w:val="multilevel"/>
    <w:tmpl w:val="8602989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311D5354"/>
    <w:multiLevelType w:val="hybridMultilevel"/>
    <w:tmpl w:val="79AC2B9E"/>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31AE2841"/>
    <w:multiLevelType w:val="hybridMultilevel"/>
    <w:tmpl w:val="595CB99E"/>
    <w:lvl w:ilvl="0" w:tplc="1568ADC2">
      <w:start w:val="1"/>
      <w:numFmt w:val="decimal"/>
      <w:lvlText w:val="%1)"/>
      <w:lvlJc w:val="left"/>
      <w:pPr>
        <w:ind w:left="1800" w:hanging="360"/>
      </w:pPr>
      <w:rPr>
        <w:rFonts w:hint="default"/>
      </w:rPr>
    </w:lvl>
    <w:lvl w:ilvl="1" w:tplc="08090019" w:tentative="1">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10" w15:restartNumberingAfterBreak="0">
    <w:nsid w:val="379626F5"/>
    <w:multiLevelType w:val="hybridMultilevel"/>
    <w:tmpl w:val="D39EDA24"/>
    <w:lvl w:ilvl="0" w:tplc="26E4517E">
      <w:start w:val="1"/>
      <w:numFmt w:val="decimal"/>
      <w:lvlText w:val="%1)"/>
      <w:lvlJc w:val="left"/>
      <w:pPr>
        <w:ind w:left="644" w:hanging="360"/>
      </w:pPr>
      <w:rPr>
        <w:rFonts w:hint="default"/>
      </w:rPr>
    </w:lvl>
    <w:lvl w:ilvl="1" w:tplc="08090019" w:tentative="1">
      <w:start w:val="1"/>
      <w:numFmt w:val="lowerLetter"/>
      <w:lvlText w:val="%2."/>
      <w:lvlJc w:val="left"/>
      <w:pPr>
        <w:ind w:left="1364" w:hanging="360"/>
      </w:pPr>
    </w:lvl>
    <w:lvl w:ilvl="2" w:tplc="0809001B" w:tentative="1">
      <w:start w:val="1"/>
      <w:numFmt w:val="lowerRoman"/>
      <w:lvlText w:val="%3."/>
      <w:lvlJc w:val="right"/>
      <w:pPr>
        <w:ind w:left="2084" w:hanging="180"/>
      </w:pPr>
    </w:lvl>
    <w:lvl w:ilvl="3" w:tplc="0809000F" w:tentative="1">
      <w:start w:val="1"/>
      <w:numFmt w:val="decimal"/>
      <w:lvlText w:val="%4."/>
      <w:lvlJc w:val="left"/>
      <w:pPr>
        <w:ind w:left="2804" w:hanging="360"/>
      </w:pPr>
    </w:lvl>
    <w:lvl w:ilvl="4" w:tplc="08090019" w:tentative="1">
      <w:start w:val="1"/>
      <w:numFmt w:val="lowerLetter"/>
      <w:lvlText w:val="%5."/>
      <w:lvlJc w:val="left"/>
      <w:pPr>
        <w:ind w:left="3524" w:hanging="360"/>
      </w:pPr>
    </w:lvl>
    <w:lvl w:ilvl="5" w:tplc="0809001B" w:tentative="1">
      <w:start w:val="1"/>
      <w:numFmt w:val="lowerRoman"/>
      <w:lvlText w:val="%6."/>
      <w:lvlJc w:val="right"/>
      <w:pPr>
        <w:ind w:left="4244" w:hanging="180"/>
      </w:pPr>
    </w:lvl>
    <w:lvl w:ilvl="6" w:tplc="0809000F" w:tentative="1">
      <w:start w:val="1"/>
      <w:numFmt w:val="decimal"/>
      <w:lvlText w:val="%7."/>
      <w:lvlJc w:val="left"/>
      <w:pPr>
        <w:ind w:left="4964" w:hanging="360"/>
      </w:pPr>
    </w:lvl>
    <w:lvl w:ilvl="7" w:tplc="08090019" w:tentative="1">
      <w:start w:val="1"/>
      <w:numFmt w:val="lowerLetter"/>
      <w:lvlText w:val="%8."/>
      <w:lvlJc w:val="left"/>
      <w:pPr>
        <w:ind w:left="5684" w:hanging="360"/>
      </w:pPr>
    </w:lvl>
    <w:lvl w:ilvl="8" w:tplc="0809001B" w:tentative="1">
      <w:start w:val="1"/>
      <w:numFmt w:val="lowerRoman"/>
      <w:lvlText w:val="%9."/>
      <w:lvlJc w:val="right"/>
      <w:pPr>
        <w:ind w:left="6404" w:hanging="180"/>
      </w:pPr>
    </w:lvl>
  </w:abstractNum>
  <w:abstractNum w:abstractNumId="11" w15:restartNumberingAfterBreak="0">
    <w:nsid w:val="4BA65BB4"/>
    <w:multiLevelType w:val="multilevel"/>
    <w:tmpl w:val="99FA92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00E6F0A"/>
    <w:multiLevelType w:val="multilevel"/>
    <w:tmpl w:val="1EB69B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35F3CF2"/>
    <w:multiLevelType w:val="multilevel"/>
    <w:tmpl w:val="8ACAE2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3BD41A6"/>
    <w:multiLevelType w:val="hybridMultilevel"/>
    <w:tmpl w:val="FBB4B630"/>
    <w:lvl w:ilvl="0" w:tplc="B71AD48E">
      <w:start w:val="1"/>
      <w:numFmt w:val="decimal"/>
      <w:lvlText w:val="%1)"/>
      <w:lvlJc w:val="left"/>
      <w:pPr>
        <w:ind w:left="720" w:hanging="360"/>
      </w:pPr>
      <w:rPr>
        <w:rFonts w:hint="default"/>
        <w: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559E5044"/>
    <w:multiLevelType w:val="hybridMultilevel"/>
    <w:tmpl w:val="9208CDE8"/>
    <w:lvl w:ilvl="0" w:tplc="AB6CBAD2">
      <w:start w:val="1"/>
      <w:numFmt w:val="lowerRoman"/>
      <w:lvlText w:val="%1)"/>
      <w:lvlJc w:val="left"/>
      <w:pPr>
        <w:ind w:left="1064" w:hanging="720"/>
      </w:pPr>
      <w:rPr>
        <w:rFonts w:hint="default"/>
      </w:rPr>
    </w:lvl>
    <w:lvl w:ilvl="1" w:tplc="08090019" w:tentative="1">
      <w:start w:val="1"/>
      <w:numFmt w:val="lowerLetter"/>
      <w:lvlText w:val="%2."/>
      <w:lvlJc w:val="left"/>
      <w:pPr>
        <w:ind w:left="1424" w:hanging="360"/>
      </w:pPr>
    </w:lvl>
    <w:lvl w:ilvl="2" w:tplc="0809001B" w:tentative="1">
      <w:start w:val="1"/>
      <w:numFmt w:val="lowerRoman"/>
      <w:lvlText w:val="%3."/>
      <w:lvlJc w:val="right"/>
      <w:pPr>
        <w:ind w:left="2144" w:hanging="180"/>
      </w:pPr>
    </w:lvl>
    <w:lvl w:ilvl="3" w:tplc="0809000F" w:tentative="1">
      <w:start w:val="1"/>
      <w:numFmt w:val="decimal"/>
      <w:lvlText w:val="%4."/>
      <w:lvlJc w:val="left"/>
      <w:pPr>
        <w:ind w:left="2864" w:hanging="360"/>
      </w:pPr>
    </w:lvl>
    <w:lvl w:ilvl="4" w:tplc="08090019" w:tentative="1">
      <w:start w:val="1"/>
      <w:numFmt w:val="lowerLetter"/>
      <w:lvlText w:val="%5."/>
      <w:lvlJc w:val="left"/>
      <w:pPr>
        <w:ind w:left="3584" w:hanging="360"/>
      </w:pPr>
    </w:lvl>
    <w:lvl w:ilvl="5" w:tplc="0809001B" w:tentative="1">
      <w:start w:val="1"/>
      <w:numFmt w:val="lowerRoman"/>
      <w:lvlText w:val="%6."/>
      <w:lvlJc w:val="right"/>
      <w:pPr>
        <w:ind w:left="4304" w:hanging="180"/>
      </w:pPr>
    </w:lvl>
    <w:lvl w:ilvl="6" w:tplc="0809000F" w:tentative="1">
      <w:start w:val="1"/>
      <w:numFmt w:val="decimal"/>
      <w:lvlText w:val="%7."/>
      <w:lvlJc w:val="left"/>
      <w:pPr>
        <w:ind w:left="5024" w:hanging="360"/>
      </w:pPr>
    </w:lvl>
    <w:lvl w:ilvl="7" w:tplc="08090019" w:tentative="1">
      <w:start w:val="1"/>
      <w:numFmt w:val="lowerLetter"/>
      <w:lvlText w:val="%8."/>
      <w:lvlJc w:val="left"/>
      <w:pPr>
        <w:ind w:left="5744" w:hanging="360"/>
      </w:pPr>
    </w:lvl>
    <w:lvl w:ilvl="8" w:tplc="0809001B" w:tentative="1">
      <w:start w:val="1"/>
      <w:numFmt w:val="lowerRoman"/>
      <w:lvlText w:val="%9."/>
      <w:lvlJc w:val="right"/>
      <w:pPr>
        <w:ind w:left="6464" w:hanging="180"/>
      </w:pPr>
    </w:lvl>
  </w:abstractNum>
  <w:abstractNum w:abstractNumId="16" w15:restartNumberingAfterBreak="0">
    <w:nsid w:val="59526B37"/>
    <w:multiLevelType w:val="multilevel"/>
    <w:tmpl w:val="A1CCADBC"/>
    <w:lvl w:ilvl="0">
      <w:start w:val="1"/>
      <w:numFmt w:val="decimal"/>
      <w:lvlText w:val="%1."/>
      <w:lvlJc w:val="left"/>
      <w:pPr>
        <w:ind w:left="720" w:hanging="360"/>
      </w:pPr>
      <w:rPr>
        <w:rFonts w:hint="default"/>
      </w:rPr>
    </w:lvl>
    <w:lvl w:ilvl="1">
      <w:start w:val="1"/>
      <w:numFmt w:val="decimal"/>
      <w:isLgl/>
      <w:lvlText w:val="%1.%2."/>
      <w:lvlJc w:val="left"/>
      <w:pPr>
        <w:ind w:left="1364" w:hanging="720"/>
      </w:pPr>
      <w:rPr>
        <w:rFonts w:hint="default"/>
      </w:rPr>
    </w:lvl>
    <w:lvl w:ilvl="2">
      <w:start w:val="1"/>
      <w:numFmt w:val="decimal"/>
      <w:isLgl/>
      <w:lvlText w:val="%1.%2.%3."/>
      <w:lvlJc w:val="left"/>
      <w:pPr>
        <w:ind w:left="1648" w:hanging="720"/>
      </w:pPr>
      <w:rPr>
        <w:rFonts w:hint="default"/>
      </w:rPr>
    </w:lvl>
    <w:lvl w:ilvl="3">
      <w:start w:val="1"/>
      <w:numFmt w:val="decimal"/>
      <w:isLgl/>
      <w:lvlText w:val="%1.%2.%3.%4."/>
      <w:lvlJc w:val="left"/>
      <w:pPr>
        <w:ind w:left="2292" w:hanging="1080"/>
      </w:pPr>
      <w:rPr>
        <w:rFonts w:hint="default"/>
      </w:rPr>
    </w:lvl>
    <w:lvl w:ilvl="4">
      <w:start w:val="1"/>
      <w:numFmt w:val="decimal"/>
      <w:isLgl/>
      <w:lvlText w:val="%1.%2.%3.%4.%5."/>
      <w:lvlJc w:val="left"/>
      <w:pPr>
        <w:ind w:left="2576" w:hanging="1080"/>
      </w:pPr>
      <w:rPr>
        <w:rFonts w:hint="default"/>
      </w:rPr>
    </w:lvl>
    <w:lvl w:ilvl="5">
      <w:start w:val="1"/>
      <w:numFmt w:val="decimal"/>
      <w:isLgl/>
      <w:lvlText w:val="%1.%2.%3.%4.%5.%6."/>
      <w:lvlJc w:val="left"/>
      <w:pPr>
        <w:ind w:left="3220" w:hanging="1440"/>
      </w:pPr>
      <w:rPr>
        <w:rFonts w:hint="default"/>
      </w:rPr>
    </w:lvl>
    <w:lvl w:ilvl="6">
      <w:start w:val="1"/>
      <w:numFmt w:val="decimal"/>
      <w:isLgl/>
      <w:lvlText w:val="%1.%2.%3.%4.%5.%6.%7."/>
      <w:lvlJc w:val="left"/>
      <w:pPr>
        <w:ind w:left="3504" w:hanging="1440"/>
      </w:pPr>
      <w:rPr>
        <w:rFonts w:hint="default"/>
      </w:rPr>
    </w:lvl>
    <w:lvl w:ilvl="7">
      <w:start w:val="1"/>
      <w:numFmt w:val="decimal"/>
      <w:isLgl/>
      <w:lvlText w:val="%1.%2.%3.%4.%5.%6.%7.%8."/>
      <w:lvlJc w:val="left"/>
      <w:pPr>
        <w:ind w:left="4148" w:hanging="1800"/>
      </w:pPr>
      <w:rPr>
        <w:rFonts w:hint="default"/>
      </w:rPr>
    </w:lvl>
    <w:lvl w:ilvl="8">
      <w:start w:val="1"/>
      <w:numFmt w:val="decimal"/>
      <w:isLgl/>
      <w:lvlText w:val="%1.%2.%3.%4.%5.%6.%7.%8.%9."/>
      <w:lvlJc w:val="left"/>
      <w:pPr>
        <w:ind w:left="4792" w:hanging="2160"/>
      </w:pPr>
      <w:rPr>
        <w:rFonts w:hint="default"/>
      </w:rPr>
    </w:lvl>
  </w:abstractNum>
  <w:abstractNum w:abstractNumId="17" w15:restartNumberingAfterBreak="0">
    <w:nsid w:val="5AB756FD"/>
    <w:multiLevelType w:val="multilevel"/>
    <w:tmpl w:val="9AB49902"/>
    <w:lvl w:ilvl="0">
      <w:start w:val="1"/>
      <w:numFmt w:val="decimal"/>
      <w:lvlText w:val="%1."/>
      <w:lvlJc w:val="left"/>
      <w:pPr>
        <w:ind w:left="348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b/>
        <w:bCs w:val="0"/>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8" w15:restartNumberingAfterBreak="0">
    <w:nsid w:val="5B603F7A"/>
    <w:multiLevelType w:val="hybridMultilevel"/>
    <w:tmpl w:val="59C08976"/>
    <w:lvl w:ilvl="0" w:tplc="83D4DFFC">
      <w:start w:val="1"/>
      <w:numFmt w:val="decimal"/>
      <w:lvlText w:val="%1."/>
      <w:lvlJc w:val="left"/>
      <w:pPr>
        <w:ind w:left="720" w:hanging="360"/>
      </w:pPr>
      <w:rPr>
        <w:rFonts w:eastAsiaTheme="majorEastAsia" w:hint="default"/>
        <w:sz w:val="26"/>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68EE3F30"/>
    <w:multiLevelType w:val="multilevel"/>
    <w:tmpl w:val="6EF29E1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0" w15:restartNumberingAfterBreak="0">
    <w:nsid w:val="6F583FF7"/>
    <w:multiLevelType w:val="hybridMultilevel"/>
    <w:tmpl w:val="595CB99E"/>
    <w:lvl w:ilvl="0" w:tplc="1568ADC2">
      <w:start w:val="1"/>
      <w:numFmt w:val="decimal"/>
      <w:lvlText w:val="%1)"/>
      <w:lvlJc w:val="left"/>
      <w:pPr>
        <w:ind w:left="1800" w:hanging="360"/>
      </w:pPr>
      <w:rPr>
        <w:rFonts w:hint="default"/>
      </w:rPr>
    </w:lvl>
    <w:lvl w:ilvl="1" w:tplc="08090019" w:tentative="1">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num w:numId="1">
    <w:abstractNumId w:val="3"/>
  </w:num>
  <w:num w:numId="2">
    <w:abstractNumId w:val="15"/>
  </w:num>
  <w:num w:numId="3">
    <w:abstractNumId w:val="17"/>
  </w:num>
  <w:num w:numId="4">
    <w:abstractNumId w:val="16"/>
  </w:num>
  <w:num w:numId="5">
    <w:abstractNumId w:val="9"/>
  </w:num>
  <w:num w:numId="6">
    <w:abstractNumId w:val="20"/>
  </w:num>
  <w:num w:numId="7">
    <w:abstractNumId w:val="14"/>
  </w:num>
  <w:num w:numId="8">
    <w:abstractNumId w:val="6"/>
  </w:num>
  <w:num w:numId="9">
    <w:abstractNumId w:val="4"/>
  </w:num>
  <w:num w:numId="10">
    <w:abstractNumId w:val="0"/>
  </w:num>
  <w:num w:numId="11">
    <w:abstractNumId w:val="2"/>
  </w:num>
  <w:num w:numId="12">
    <w:abstractNumId w:val="13"/>
  </w:num>
  <w:num w:numId="13">
    <w:abstractNumId w:val="1"/>
  </w:num>
  <w:num w:numId="14">
    <w:abstractNumId w:val="5"/>
  </w:num>
  <w:num w:numId="15">
    <w:abstractNumId w:val="12"/>
  </w:num>
  <w:num w:numId="16">
    <w:abstractNumId w:val="11"/>
  </w:num>
  <w:num w:numId="17">
    <w:abstractNumId w:val="10"/>
  </w:num>
  <w:num w:numId="18">
    <w:abstractNumId w:val="18"/>
  </w:num>
  <w:num w:numId="19">
    <w:abstractNumId w:val="7"/>
  </w:num>
  <w:num w:numId="20">
    <w:abstractNumId w:val="19"/>
  </w:num>
  <w:num w:numId="21">
    <w:abstractNumId w:val="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diana marcela benjumea mejia">
    <w15:presenceInfo w15:providerId="Windows Live" w15:userId="e1ee9d9e7dbe1ba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9"/>
  <w:proofState w:spelling="clean" w:grammar="clean"/>
  <w:trackRevisions/>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C46F9"/>
    <w:rsid w:val="0000009D"/>
    <w:rsid w:val="0000204E"/>
    <w:rsid w:val="00002F99"/>
    <w:rsid w:val="000030AF"/>
    <w:rsid w:val="00003F0C"/>
    <w:rsid w:val="000041C7"/>
    <w:rsid w:val="00007B58"/>
    <w:rsid w:val="00010B41"/>
    <w:rsid w:val="00010ECB"/>
    <w:rsid w:val="00010F18"/>
    <w:rsid w:val="000118D9"/>
    <w:rsid w:val="00011A36"/>
    <w:rsid w:val="000122C9"/>
    <w:rsid w:val="00012569"/>
    <w:rsid w:val="0001325D"/>
    <w:rsid w:val="000134D7"/>
    <w:rsid w:val="00013629"/>
    <w:rsid w:val="00013A69"/>
    <w:rsid w:val="00013D54"/>
    <w:rsid w:val="00014243"/>
    <w:rsid w:val="000144E7"/>
    <w:rsid w:val="000146BE"/>
    <w:rsid w:val="0001478D"/>
    <w:rsid w:val="000149CD"/>
    <w:rsid w:val="000151A7"/>
    <w:rsid w:val="00016609"/>
    <w:rsid w:val="000167D7"/>
    <w:rsid w:val="00017659"/>
    <w:rsid w:val="00017BEA"/>
    <w:rsid w:val="00017C52"/>
    <w:rsid w:val="00017CB8"/>
    <w:rsid w:val="00017F85"/>
    <w:rsid w:val="000201A9"/>
    <w:rsid w:val="00021A3E"/>
    <w:rsid w:val="00021A48"/>
    <w:rsid w:val="000225C3"/>
    <w:rsid w:val="00024140"/>
    <w:rsid w:val="000247DC"/>
    <w:rsid w:val="0002489F"/>
    <w:rsid w:val="00025451"/>
    <w:rsid w:val="000257D6"/>
    <w:rsid w:val="00026220"/>
    <w:rsid w:val="00026869"/>
    <w:rsid w:val="000269A7"/>
    <w:rsid w:val="00027917"/>
    <w:rsid w:val="00027992"/>
    <w:rsid w:val="00027BEE"/>
    <w:rsid w:val="00027DC3"/>
    <w:rsid w:val="00030A3F"/>
    <w:rsid w:val="00030AD2"/>
    <w:rsid w:val="0003177F"/>
    <w:rsid w:val="00031974"/>
    <w:rsid w:val="000322EA"/>
    <w:rsid w:val="00032B68"/>
    <w:rsid w:val="00033CFF"/>
    <w:rsid w:val="0003446A"/>
    <w:rsid w:val="0003534B"/>
    <w:rsid w:val="0003577C"/>
    <w:rsid w:val="00035AE9"/>
    <w:rsid w:val="00035BC5"/>
    <w:rsid w:val="000360F2"/>
    <w:rsid w:val="00040205"/>
    <w:rsid w:val="000404C8"/>
    <w:rsid w:val="00041315"/>
    <w:rsid w:val="00041873"/>
    <w:rsid w:val="0004322D"/>
    <w:rsid w:val="00043950"/>
    <w:rsid w:val="00043B23"/>
    <w:rsid w:val="00043EBA"/>
    <w:rsid w:val="00043EEC"/>
    <w:rsid w:val="00043F75"/>
    <w:rsid w:val="00044AF9"/>
    <w:rsid w:val="00044BC9"/>
    <w:rsid w:val="00044F9B"/>
    <w:rsid w:val="00046486"/>
    <w:rsid w:val="000476AE"/>
    <w:rsid w:val="00047718"/>
    <w:rsid w:val="0004780C"/>
    <w:rsid w:val="0005021A"/>
    <w:rsid w:val="000503A9"/>
    <w:rsid w:val="00050D17"/>
    <w:rsid w:val="000515FE"/>
    <w:rsid w:val="000516B3"/>
    <w:rsid w:val="00051B36"/>
    <w:rsid w:val="000520F7"/>
    <w:rsid w:val="00053F56"/>
    <w:rsid w:val="000546E2"/>
    <w:rsid w:val="000549FB"/>
    <w:rsid w:val="000560F0"/>
    <w:rsid w:val="000564F3"/>
    <w:rsid w:val="00057DE1"/>
    <w:rsid w:val="00060887"/>
    <w:rsid w:val="00060A9A"/>
    <w:rsid w:val="00060F7F"/>
    <w:rsid w:val="000613E0"/>
    <w:rsid w:val="00061B2A"/>
    <w:rsid w:val="00062101"/>
    <w:rsid w:val="000624F9"/>
    <w:rsid w:val="00062EB3"/>
    <w:rsid w:val="0006312F"/>
    <w:rsid w:val="00063D9F"/>
    <w:rsid w:val="00064789"/>
    <w:rsid w:val="0006483A"/>
    <w:rsid w:val="00065532"/>
    <w:rsid w:val="0006565D"/>
    <w:rsid w:val="000656CC"/>
    <w:rsid w:val="000657E9"/>
    <w:rsid w:val="00065E25"/>
    <w:rsid w:val="0006619E"/>
    <w:rsid w:val="00066665"/>
    <w:rsid w:val="00066BAD"/>
    <w:rsid w:val="00066D05"/>
    <w:rsid w:val="0006762B"/>
    <w:rsid w:val="000678EC"/>
    <w:rsid w:val="00067C23"/>
    <w:rsid w:val="00067EFD"/>
    <w:rsid w:val="000705DE"/>
    <w:rsid w:val="000708A6"/>
    <w:rsid w:val="00071CB7"/>
    <w:rsid w:val="00073625"/>
    <w:rsid w:val="00073B62"/>
    <w:rsid w:val="00075538"/>
    <w:rsid w:val="000755B0"/>
    <w:rsid w:val="000757BC"/>
    <w:rsid w:val="00075ACA"/>
    <w:rsid w:val="00075F56"/>
    <w:rsid w:val="000768A8"/>
    <w:rsid w:val="00076CD6"/>
    <w:rsid w:val="000775B9"/>
    <w:rsid w:val="0007785C"/>
    <w:rsid w:val="00077914"/>
    <w:rsid w:val="000808CE"/>
    <w:rsid w:val="0008175C"/>
    <w:rsid w:val="000829AC"/>
    <w:rsid w:val="00082EA5"/>
    <w:rsid w:val="000836C6"/>
    <w:rsid w:val="000838CD"/>
    <w:rsid w:val="00084356"/>
    <w:rsid w:val="0008444C"/>
    <w:rsid w:val="000847C4"/>
    <w:rsid w:val="00084A08"/>
    <w:rsid w:val="00084B52"/>
    <w:rsid w:val="00084D9B"/>
    <w:rsid w:val="00084F58"/>
    <w:rsid w:val="00085F97"/>
    <w:rsid w:val="000860B3"/>
    <w:rsid w:val="00086A3D"/>
    <w:rsid w:val="00086E72"/>
    <w:rsid w:val="000872C9"/>
    <w:rsid w:val="000879C2"/>
    <w:rsid w:val="00090C65"/>
    <w:rsid w:val="00091A63"/>
    <w:rsid w:val="00091C29"/>
    <w:rsid w:val="00092884"/>
    <w:rsid w:val="00092A63"/>
    <w:rsid w:val="00093855"/>
    <w:rsid w:val="00093CA6"/>
    <w:rsid w:val="00094227"/>
    <w:rsid w:val="00094362"/>
    <w:rsid w:val="000947FE"/>
    <w:rsid w:val="00094982"/>
    <w:rsid w:val="00095B44"/>
    <w:rsid w:val="00096532"/>
    <w:rsid w:val="00096D22"/>
    <w:rsid w:val="00097615"/>
    <w:rsid w:val="000A0D8B"/>
    <w:rsid w:val="000A181A"/>
    <w:rsid w:val="000A2EFD"/>
    <w:rsid w:val="000A3330"/>
    <w:rsid w:val="000A39BB"/>
    <w:rsid w:val="000A3A28"/>
    <w:rsid w:val="000A5042"/>
    <w:rsid w:val="000A6187"/>
    <w:rsid w:val="000A6A82"/>
    <w:rsid w:val="000B049E"/>
    <w:rsid w:val="000B12B8"/>
    <w:rsid w:val="000B1DD1"/>
    <w:rsid w:val="000B1FB1"/>
    <w:rsid w:val="000B2528"/>
    <w:rsid w:val="000B2641"/>
    <w:rsid w:val="000B2B90"/>
    <w:rsid w:val="000B33EE"/>
    <w:rsid w:val="000B4140"/>
    <w:rsid w:val="000B4D3A"/>
    <w:rsid w:val="000B4E4C"/>
    <w:rsid w:val="000B6573"/>
    <w:rsid w:val="000B6CA8"/>
    <w:rsid w:val="000B7621"/>
    <w:rsid w:val="000B7CB7"/>
    <w:rsid w:val="000C061D"/>
    <w:rsid w:val="000C0829"/>
    <w:rsid w:val="000C1349"/>
    <w:rsid w:val="000C1A13"/>
    <w:rsid w:val="000C216D"/>
    <w:rsid w:val="000C2C26"/>
    <w:rsid w:val="000C2E5C"/>
    <w:rsid w:val="000C41AA"/>
    <w:rsid w:val="000C50CD"/>
    <w:rsid w:val="000C5307"/>
    <w:rsid w:val="000C57D4"/>
    <w:rsid w:val="000C5A42"/>
    <w:rsid w:val="000C741C"/>
    <w:rsid w:val="000D11A4"/>
    <w:rsid w:val="000D11B6"/>
    <w:rsid w:val="000D19B5"/>
    <w:rsid w:val="000D1A94"/>
    <w:rsid w:val="000D20CB"/>
    <w:rsid w:val="000D29DB"/>
    <w:rsid w:val="000D2AD1"/>
    <w:rsid w:val="000D3756"/>
    <w:rsid w:val="000D3CF6"/>
    <w:rsid w:val="000D3D20"/>
    <w:rsid w:val="000D3DF1"/>
    <w:rsid w:val="000D3F22"/>
    <w:rsid w:val="000D4E1C"/>
    <w:rsid w:val="000D4F05"/>
    <w:rsid w:val="000D74A7"/>
    <w:rsid w:val="000D7543"/>
    <w:rsid w:val="000D77E9"/>
    <w:rsid w:val="000D7E6F"/>
    <w:rsid w:val="000E09AA"/>
    <w:rsid w:val="000E09CA"/>
    <w:rsid w:val="000E0F24"/>
    <w:rsid w:val="000E1477"/>
    <w:rsid w:val="000E1D85"/>
    <w:rsid w:val="000E22EB"/>
    <w:rsid w:val="000E260F"/>
    <w:rsid w:val="000E27C8"/>
    <w:rsid w:val="000E2BDC"/>
    <w:rsid w:val="000E32E1"/>
    <w:rsid w:val="000E3811"/>
    <w:rsid w:val="000E39EF"/>
    <w:rsid w:val="000E3B6C"/>
    <w:rsid w:val="000E40F2"/>
    <w:rsid w:val="000E447B"/>
    <w:rsid w:val="000E478D"/>
    <w:rsid w:val="000E4A81"/>
    <w:rsid w:val="000E56EE"/>
    <w:rsid w:val="000E63BD"/>
    <w:rsid w:val="000E63C4"/>
    <w:rsid w:val="000E6F7E"/>
    <w:rsid w:val="000E740E"/>
    <w:rsid w:val="000E7951"/>
    <w:rsid w:val="000E7D97"/>
    <w:rsid w:val="000F0885"/>
    <w:rsid w:val="000F08B3"/>
    <w:rsid w:val="000F0D69"/>
    <w:rsid w:val="000F0EFB"/>
    <w:rsid w:val="000F26BE"/>
    <w:rsid w:val="000F2E47"/>
    <w:rsid w:val="000F32D0"/>
    <w:rsid w:val="000F3852"/>
    <w:rsid w:val="000F3B8A"/>
    <w:rsid w:val="000F4597"/>
    <w:rsid w:val="000F45A8"/>
    <w:rsid w:val="000F5C61"/>
    <w:rsid w:val="000F6054"/>
    <w:rsid w:val="000F7086"/>
    <w:rsid w:val="000F7701"/>
    <w:rsid w:val="001001B6"/>
    <w:rsid w:val="001002DE"/>
    <w:rsid w:val="0010060D"/>
    <w:rsid w:val="00100B98"/>
    <w:rsid w:val="00100C7F"/>
    <w:rsid w:val="001013AD"/>
    <w:rsid w:val="00101737"/>
    <w:rsid w:val="001025F2"/>
    <w:rsid w:val="001038AA"/>
    <w:rsid w:val="00103E38"/>
    <w:rsid w:val="00103F3F"/>
    <w:rsid w:val="001045BA"/>
    <w:rsid w:val="00104657"/>
    <w:rsid w:val="00105DA5"/>
    <w:rsid w:val="0010617D"/>
    <w:rsid w:val="001062DA"/>
    <w:rsid w:val="00107018"/>
    <w:rsid w:val="001070BC"/>
    <w:rsid w:val="001072A9"/>
    <w:rsid w:val="00110117"/>
    <w:rsid w:val="001105F6"/>
    <w:rsid w:val="00110C78"/>
    <w:rsid w:val="00110FFA"/>
    <w:rsid w:val="0011187D"/>
    <w:rsid w:val="00111B44"/>
    <w:rsid w:val="00111BF7"/>
    <w:rsid w:val="001126CD"/>
    <w:rsid w:val="001127F9"/>
    <w:rsid w:val="00112ABB"/>
    <w:rsid w:val="00112B4A"/>
    <w:rsid w:val="00113562"/>
    <w:rsid w:val="00113B23"/>
    <w:rsid w:val="001140E4"/>
    <w:rsid w:val="00114576"/>
    <w:rsid w:val="0011469F"/>
    <w:rsid w:val="00117C02"/>
    <w:rsid w:val="00117FA2"/>
    <w:rsid w:val="0012073A"/>
    <w:rsid w:val="00120A64"/>
    <w:rsid w:val="00120E29"/>
    <w:rsid w:val="0012136D"/>
    <w:rsid w:val="001213EB"/>
    <w:rsid w:val="0012153C"/>
    <w:rsid w:val="001218C9"/>
    <w:rsid w:val="00121BCE"/>
    <w:rsid w:val="001229B7"/>
    <w:rsid w:val="0012304E"/>
    <w:rsid w:val="00123878"/>
    <w:rsid w:val="00124791"/>
    <w:rsid w:val="00124811"/>
    <w:rsid w:val="001249D2"/>
    <w:rsid w:val="00124A32"/>
    <w:rsid w:val="00124F29"/>
    <w:rsid w:val="0012502D"/>
    <w:rsid w:val="001257A0"/>
    <w:rsid w:val="00126833"/>
    <w:rsid w:val="00126D24"/>
    <w:rsid w:val="00126E27"/>
    <w:rsid w:val="00126F2E"/>
    <w:rsid w:val="0012776B"/>
    <w:rsid w:val="00130548"/>
    <w:rsid w:val="0013118D"/>
    <w:rsid w:val="00131274"/>
    <w:rsid w:val="001314D3"/>
    <w:rsid w:val="0013184A"/>
    <w:rsid w:val="00131BBE"/>
    <w:rsid w:val="00131E6A"/>
    <w:rsid w:val="00131EB8"/>
    <w:rsid w:val="001321CA"/>
    <w:rsid w:val="00132629"/>
    <w:rsid w:val="00132964"/>
    <w:rsid w:val="00132C55"/>
    <w:rsid w:val="00133963"/>
    <w:rsid w:val="00133A65"/>
    <w:rsid w:val="00133B50"/>
    <w:rsid w:val="00133F6D"/>
    <w:rsid w:val="00134083"/>
    <w:rsid w:val="001341FF"/>
    <w:rsid w:val="00134CC8"/>
    <w:rsid w:val="00135257"/>
    <w:rsid w:val="00135FC6"/>
    <w:rsid w:val="00136F10"/>
    <w:rsid w:val="001370FC"/>
    <w:rsid w:val="00137591"/>
    <w:rsid w:val="00137602"/>
    <w:rsid w:val="00140AF4"/>
    <w:rsid w:val="00141C58"/>
    <w:rsid w:val="0014223A"/>
    <w:rsid w:val="001424BE"/>
    <w:rsid w:val="00142DC1"/>
    <w:rsid w:val="0014315D"/>
    <w:rsid w:val="00143207"/>
    <w:rsid w:val="0014421F"/>
    <w:rsid w:val="00144995"/>
    <w:rsid w:val="00144EFA"/>
    <w:rsid w:val="00145244"/>
    <w:rsid w:val="00145DC8"/>
    <w:rsid w:val="001462B6"/>
    <w:rsid w:val="00146824"/>
    <w:rsid w:val="001468B0"/>
    <w:rsid w:val="00146A51"/>
    <w:rsid w:val="00146C3A"/>
    <w:rsid w:val="0014772D"/>
    <w:rsid w:val="00147E59"/>
    <w:rsid w:val="00147EB2"/>
    <w:rsid w:val="00150D05"/>
    <w:rsid w:val="0015189A"/>
    <w:rsid w:val="0015191E"/>
    <w:rsid w:val="00152AB5"/>
    <w:rsid w:val="00152C52"/>
    <w:rsid w:val="00152FA5"/>
    <w:rsid w:val="00153D0D"/>
    <w:rsid w:val="00154CD8"/>
    <w:rsid w:val="00155F8B"/>
    <w:rsid w:val="0015656A"/>
    <w:rsid w:val="00156876"/>
    <w:rsid w:val="001570D0"/>
    <w:rsid w:val="001572FA"/>
    <w:rsid w:val="0015782B"/>
    <w:rsid w:val="00157F34"/>
    <w:rsid w:val="001600AB"/>
    <w:rsid w:val="00160E7C"/>
    <w:rsid w:val="00160FB9"/>
    <w:rsid w:val="00161375"/>
    <w:rsid w:val="001614AC"/>
    <w:rsid w:val="001620B2"/>
    <w:rsid w:val="001620FD"/>
    <w:rsid w:val="00162445"/>
    <w:rsid w:val="00162838"/>
    <w:rsid w:val="00162958"/>
    <w:rsid w:val="001631E2"/>
    <w:rsid w:val="00163633"/>
    <w:rsid w:val="001636EE"/>
    <w:rsid w:val="001639E5"/>
    <w:rsid w:val="00164E6F"/>
    <w:rsid w:val="00164F00"/>
    <w:rsid w:val="001655B2"/>
    <w:rsid w:val="001656E4"/>
    <w:rsid w:val="00165759"/>
    <w:rsid w:val="00165D89"/>
    <w:rsid w:val="001665E0"/>
    <w:rsid w:val="00167AFA"/>
    <w:rsid w:val="00170831"/>
    <w:rsid w:val="00170A8B"/>
    <w:rsid w:val="00171379"/>
    <w:rsid w:val="0017142F"/>
    <w:rsid w:val="00171484"/>
    <w:rsid w:val="00171B25"/>
    <w:rsid w:val="00171C96"/>
    <w:rsid w:val="00171D0E"/>
    <w:rsid w:val="00171F4B"/>
    <w:rsid w:val="00172465"/>
    <w:rsid w:val="00172BAD"/>
    <w:rsid w:val="00173594"/>
    <w:rsid w:val="001738F3"/>
    <w:rsid w:val="0017390D"/>
    <w:rsid w:val="00174ECC"/>
    <w:rsid w:val="00175BF1"/>
    <w:rsid w:val="00175C37"/>
    <w:rsid w:val="00175CF8"/>
    <w:rsid w:val="00175FAD"/>
    <w:rsid w:val="00176A3F"/>
    <w:rsid w:val="0018011D"/>
    <w:rsid w:val="0018089C"/>
    <w:rsid w:val="00182986"/>
    <w:rsid w:val="00182DF2"/>
    <w:rsid w:val="00183E7E"/>
    <w:rsid w:val="001843BA"/>
    <w:rsid w:val="00184A1A"/>
    <w:rsid w:val="00184D80"/>
    <w:rsid w:val="001856BE"/>
    <w:rsid w:val="001875A2"/>
    <w:rsid w:val="00187965"/>
    <w:rsid w:val="001901F2"/>
    <w:rsid w:val="001903B9"/>
    <w:rsid w:val="001913B6"/>
    <w:rsid w:val="00191A23"/>
    <w:rsid w:val="00191AE3"/>
    <w:rsid w:val="00192258"/>
    <w:rsid w:val="0019256A"/>
    <w:rsid w:val="0019282D"/>
    <w:rsid w:val="00192B27"/>
    <w:rsid w:val="00192BEA"/>
    <w:rsid w:val="001932FE"/>
    <w:rsid w:val="00193309"/>
    <w:rsid w:val="0019343A"/>
    <w:rsid w:val="00193A02"/>
    <w:rsid w:val="00194004"/>
    <w:rsid w:val="0019452B"/>
    <w:rsid w:val="00194729"/>
    <w:rsid w:val="001951FD"/>
    <w:rsid w:val="001958F9"/>
    <w:rsid w:val="00195A81"/>
    <w:rsid w:val="00195A84"/>
    <w:rsid w:val="00195B3F"/>
    <w:rsid w:val="00196610"/>
    <w:rsid w:val="0019674C"/>
    <w:rsid w:val="00196971"/>
    <w:rsid w:val="0019719E"/>
    <w:rsid w:val="001A02C2"/>
    <w:rsid w:val="001A09D4"/>
    <w:rsid w:val="001A0AB4"/>
    <w:rsid w:val="001A1B09"/>
    <w:rsid w:val="001A1FC5"/>
    <w:rsid w:val="001A3270"/>
    <w:rsid w:val="001A3434"/>
    <w:rsid w:val="001A387A"/>
    <w:rsid w:val="001A3AC9"/>
    <w:rsid w:val="001A40E2"/>
    <w:rsid w:val="001A4209"/>
    <w:rsid w:val="001A44A7"/>
    <w:rsid w:val="001A545C"/>
    <w:rsid w:val="001A6347"/>
    <w:rsid w:val="001A6668"/>
    <w:rsid w:val="001A6705"/>
    <w:rsid w:val="001A7525"/>
    <w:rsid w:val="001A7B3D"/>
    <w:rsid w:val="001A7BFB"/>
    <w:rsid w:val="001B11E6"/>
    <w:rsid w:val="001B1B5D"/>
    <w:rsid w:val="001B28C8"/>
    <w:rsid w:val="001B28CE"/>
    <w:rsid w:val="001B325A"/>
    <w:rsid w:val="001B34F9"/>
    <w:rsid w:val="001B37DB"/>
    <w:rsid w:val="001B3902"/>
    <w:rsid w:val="001B3B34"/>
    <w:rsid w:val="001B3FCC"/>
    <w:rsid w:val="001B40AD"/>
    <w:rsid w:val="001B412D"/>
    <w:rsid w:val="001B49A6"/>
    <w:rsid w:val="001B4EA8"/>
    <w:rsid w:val="001B5235"/>
    <w:rsid w:val="001B5A17"/>
    <w:rsid w:val="001B61FB"/>
    <w:rsid w:val="001B623C"/>
    <w:rsid w:val="001B6635"/>
    <w:rsid w:val="001B67D8"/>
    <w:rsid w:val="001B6D6C"/>
    <w:rsid w:val="001B7406"/>
    <w:rsid w:val="001B7931"/>
    <w:rsid w:val="001B7CBB"/>
    <w:rsid w:val="001B7D02"/>
    <w:rsid w:val="001C037A"/>
    <w:rsid w:val="001C0DCB"/>
    <w:rsid w:val="001C1302"/>
    <w:rsid w:val="001C2DC7"/>
    <w:rsid w:val="001C3060"/>
    <w:rsid w:val="001C3663"/>
    <w:rsid w:val="001C3B9F"/>
    <w:rsid w:val="001C3F2E"/>
    <w:rsid w:val="001C4025"/>
    <w:rsid w:val="001C4742"/>
    <w:rsid w:val="001C4ECF"/>
    <w:rsid w:val="001C5555"/>
    <w:rsid w:val="001C578C"/>
    <w:rsid w:val="001C6088"/>
    <w:rsid w:val="001C696D"/>
    <w:rsid w:val="001C6D35"/>
    <w:rsid w:val="001C7C08"/>
    <w:rsid w:val="001D0870"/>
    <w:rsid w:val="001D0932"/>
    <w:rsid w:val="001D0B9F"/>
    <w:rsid w:val="001D19E7"/>
    <w:rsid w:val="001D1CE3"/>
    <w:rsid w:val="001D202E"/>
    <w:rsid w:val="001D2096"/>
    <w:rsid w:val="001D234C"/>
    <w:rsid w:val="001D2571"/>
    <w:rsid w:val="001D2996"/>
    <w:rsid w:val="001D3976"/>
    <w:rsid w:val="001D4358"/>
    <w:rsid w:val="001D43B9"/>
    <w:rsid w:val="001D48E8"/>
    <w:rsid w:val="001D57B4"/>
    <w:rsid w:val="001D73A4"/>
    <w:rsid w:val="001D76EB"/>
    <w:rsid w:val="001D7955"/>
    <w:rsid w:val="001D7E8B"/>
    <w:rsid w:val="001D7FD9"/>
    <w:rsid w:val="001E03E8"/>
    <w:rsid w:val="001E0A05"/>
    <w:rsid w:val="001E1291"/>
    <w:rsid w:val="001E1B31"/>
    <w:rsid w:val="001E1B57"/>
    <w:rsid w:val="001E1ECD"/>
    <w:rsid w:val="001E3267"/>
    <w:rsid w:val="001E334E"/>
    <w:rsid w:val="001E347D"/>
    <w:rsid w:val="001E35F3"/>
    <w:rsid w:val="001E3AF3"/>
    <w:rsid w:val="001E3FD4"/>
    <w:rsid w:val="001E49D4"/>
    <w:rsid w:val="001E571E"/>
    <w:rsid w:val="001E65BC"/>
    <w:rsid w:val="001E6A75"/>
    <w:rsid w:val="001E6DDF"/>
    <w:rsid w:val="001F02CC"/>
    <w:rsid w:val="001F060F"/>
    <w:rsid w:val="001F062D"/>
    <w:rsid w:val="001F0C8E"/>
    <w:rsid w:val="001F176E"/>
    <w:rsid w:val="001F3627"/>
    <w:rsid w:val="001F410B"/>
    <w:rsid w:val="001F41D4"/>
    <w:rsid w:val="001F51BE"/>
    <w:rsid w:val="001F55F8"/>
    <w:rsid w:val="001F5995"/>
    <w:rsid w:val="001F645C"/>
    <w:rsid w:val="001F6C30"/>
    <w:rsid w:val="001F73AB"/>
    <w:rsid w:val="001F7962"/>
    <w:rsid w:val="001F7B5C"/>
    <w:rsid w:val="001F7F63"/>
    <w:rsid w:val="002005CF"/>
    <w:rsid w:val="00200F54"/>
    <w:rsid w:val="00201448"/>
    <w:rsid w:val="0020178B"/>
    <w:rsid w:val="00204E5B"/>
    <w:rsid w:val="00205A04"/>
    <w:rsid w:val="00205FFA"/>
    <w:rsid w:val="002063EC"/>
    <w:rsid w:val="00206FB2"/>
    <w:rsid w:val="002078C4"/>
    <w:rsid w:val="00207DA4"/>
    <w:rsid w:val="00210212"/>
    <w:rsid w:val="0021053E"/>
    <w:rsid w:val="002107F4"/>
    <w:rsid w:val="00211236"/>
    <w:rsid w:val="002112CB"/>
    <w:rsid w:val="00211EE8"/>
    <w:rsid w:val="0021236E"/>
    <w:rsid w:val="002131D9"/>
    <w:rsid w:val="002136C2"/>
    <w:rsid w:val="00213A5F"/>
    <w:rsid w:val="0021479D"/>
    <w:rsid w:val="002147AE"/>
    <w:rsid w:val="00214804"/>
    <w:rsid w:val="0021511F"/>
    <w:rsid w:val="00215A44"/>
    <w:rsid w:val="00216220"/>
    <w:rsid w:val="00216382"/>
    <w:rsid w:val="002167F3"/>
    <w:rsid w:val="0021692E"/>
    <w:rsid w:val="00216FDA"/>
    <w:rsid w:val="0021731C"/>
    <w:rsid w:val="002173B6"/>
    <w:rsid w:val="002175A2"/>
    <w:rsid w:val="002176BA"/>
    <w:rsid w:val="002178D3"/>
    <w:rsid w:val="00217D3C"/>
    <w:rsid w:val="0022000A"/>
    <w:rsid w:val="00220689"/>
    <w:rsid w:val="002211F4"/>
    <w:rsid w:val="00222212"/>
    <w:rsid w:val="002228D1"/>
    <w:rsid w:val="0022425E"/>
    <w:rsid w:val="002244AD"/>
    <w:rsid w:val="00225171"/>
    <w:rsid w:val="002258A0"/>
    <w:rsid w:val="002261B9"/>
    <w:rsid w:val="00226D57"/>
    <w:rsid w:val="002277C5"/>
    <w:rsid w:val="00227F96"/>
    <w:rsid w:val="00227F9D"/>
    <w:rsid w:val="00230159"/>
    <w:rsid w:val="002307B7"/>
    <w:rsid w:val="00231B3F"/>
    <w:rsid w:val="00232946"/>
    <w:rsid w:val="00232D2A"/>
    <w:rsid w:val="002331B8"/>
    <w:rsid w:val="0023353E"/>
    <w:rsid w:val="002369B2"/>
    <w:rsid w:val="00237232"/>
    <w:rsid w:val="00237330"/>
    <w:rsid w:val="0023759A"/>
    <w:rsid w:val="00237746"/>
    <w:rsid w:val="002405FC"/>
    <w:rsid w:val="00241563"/>
    <w:rsid w:val="00242676"/>
    <w:rsid w:val="00242810"/>
    <w:rsid w:val="00242E0B"/>
    <w:rsid w:val="002448B4"/>
    <w:rsid w:val="00244B1A"/>
    <w:rsid w:val="00244BF8"/>
    <w:rsid w:val="00246069"/>
    <w:rsid w:val="00246156"/>
    <w:rsid w:val="00246543"/>
    <w:rsid w:val="002468C9"/>
    <w:rsid w:val="00246A81"/>
    <w:rsid w:val="00246B1F"/>
    <w:rsid w:val="00246EFA"/>
    <w:rsid w:val="0024725E"/>
    <w:rsid w:val="00247746"/>
    <w:rsid w:val="00250D62"/>
    <w:rsid w:val="00250E72"/>
    <w:rsid w:val="002510E1"/>
    <w:rsid w:val="002513EF"/>
    <w:rsid w:val="00251CFA"/>
    <w:rsid w:val="00251D4B"/>
    <w:rsid w:val="00252384"/>
    <w:rsid w:val="002529B0"/>
    <w:rsid w:val="002533BD"/>
    <w:rsid w:val="00253514"/>
    <w:rsid w:val="002538CA"/>
    <w:rsid w:val="00253E3F"/>
    <w:rsid w:val="002540A2"/>
    <w:rsid w:val="00254439"/>
    <w:rsid w:val="00254B95"/>
    <w:rsid w:val="00254E92"/>
    <w:rsid w:val="0025582B"/>
    <w:rsid w:val="00256877"/>
    <w:rsid w:val="00256AF5"/>
    <w:rsid w:val="002603F8"/>
    <w:rsid w:val="002613D8"/>
    <w:rsid w:val="0026175E"/>
    <w:rsid w:val="00262A52"/>
    <w:rsid w:val="00262DB1"/>
    <w:rsid w:val="00262E8A"/>
    <w:rsid w:val="00263304"/>
    <w:rsid w:val="00263E35"/>
    <w:rsid w:val="00264086"/>
    <w:rsid w:val="00264BF9"/>
    <w:rsid w:val="002651C1"/>
    <w:rsid w:val="00265BD7"/>
    <w:rsid w:val="00266140"/>
    <w:rsid w:val="002661AB"/>
    <w:rsid w:val="002662AF"/>
    <w:rsid w:val="002662F9"/>
    <w:rsid w:val="00266F47"/>
    <w:rsid w:val="002671FF"/>
    <w:rsid w:val="00270201"/>
    <w:rsid w:val="00270317"/>
    <w:rsid w:val="002705EB"/>
    <w:rsid w:val="002713DE"/>
    <w:rsid w:val="002715C4"/>
    <w:rsid w:val="00271E69"/>
    <w:rsid w:val="002723C8"/>
    <w:rsid w:val="00272821"/>
    <w:rsid w:val="00272AD9"/>
    <w:rsid w:val="002734AE"/>
    <w:rsid w:val="00274253"/>
    <w:rsid w:val="002746D5"/>
    <w:rsid w:val="00275B61"/>
    <w:rsid w:val="00275C51"/>
    <w:rsid w:val="00275D43"/>
    <w:rsid w:val="002776AF"/>
    <w:rsid w:val="00277CB6"/>
    <w:rsid w:val="002800BD"/>
    <w:rsid w:val="00280B54"/>
    <w:rsid w:val="0028194F"/>
    <w:rsid w:val="002822B2"/>
    <w:rsid w:val="00282BB9"/>
    <w:rsid w:val="00282BBC"/>
    <w:rsid w:val="00283334"/>
    <w:rsid w:val="00283456"/>
    <w:rsid w:val="00284C0C"/>
    <w:rsid w:val="00284D40"/>
    <w:rsid w:val="0028629A"/>
    <w:rsid w:val="00286790"/>
    <w:rsid w:val="00286E31"/>
    <w:rsid w:val="00287035"/>
    <w:rsid w:val="0028751C"/>
    <w:rsid w:val="00290627"/>
    <w:rsid w:val="00290B33"/>
    <w:rsid w:val="0029138F"/>
    <w:rsid w:val="002915B9"/>
    <w:rsid w:val="00291EB1"/>
    <w:rsid w:val="00291F31"/>
    <w:rsid w:val="00292075"/>
    <w:rsid w:val="00292417"/>
    <w:rsid w:val="00292490"/>
    <w:rsid w:val="002926A6"/>
    <w:rsid w:val="002927FD"/>
    <w:rsid w:val="00293220"/>
    <w:rsid w:val="00294223"/>
    <w:rsid w:val="00294D6B"/>
    <w:rsid w:val="00294EC3"/>
    <w:rsid w:val="002963D2"/>
    <w:rsid w:val="00296E34"/>
    <w:rsid w:val="002A0403"/>
    <w:rsid w:val="002A1286"/>
    <w:rsid w:val="002A1D13"/>
    <w:rsid w:val="002A1D30"/>
    <w:rsid w:val="002A1F7F"/>
    <w:rsid w:val="002A20F1"/>
    <w:rsid w:val="002A294B"/>
    <w:rsid w:val="002A2E08"/>
    <w:rsid w:val="002A3042"/>
    <w:rsid w:val="002A34B9"/>
    <w:rsid w:val="002A3C99"/>
    <w:rsid w:val="002A3D8E"/>
    <w:rsid w:val="002A3EE5"/>
    <w:rsid w:val="002A41DB"/>
    <w:rsid w:val="002A4C36"/>
    <w:rsid w:val="002A5522"/>
    <w:rsid w:val="002A5AFB"/>
    <w:rsid w:val="002A5FF1"/>
    <w:rsid w:val="002A6062"/>
    <w:rsid w:val="002A6333"/>
    <w:rsid w:val="002A683C"/>
    <w:rsid w:val="002A6C89"/>
    <w:rsid w:val="002A6F1F"/>
    <w:rsid w:val="002A723E"/>
    <w:rsid w:val="002B0488"/>
    <w:rsid w:val="002B09BF"/>
    <w:rsid w:val="002B0A2A"/>
    <w:rsid w:val="002B1CD8"/>
    <w:rsid w:val="002B1D0B"/>
    <w:rsid w:val="002B2164"/>
    <w:rsid w:val="002B2381"/>
    <w:rsid w:val="002B3302"/>
    <w:rsid w:val="002B3E26"/>
    <w:rsid w:val="002B40AE"/>
    <w:rsid w:val="002B4180"/>
    <w:rsid w:val="002B4AC9"/>
    <w:rsid w:val="002B518B"/>
    <w:rsid w:val="002B60BA"/>
    <w:rsid w:val="002B6BA7"/>
    <w:rsid w:val="002B759C"/>
    <w:rsid w:val="002C043D"/>
    <w:rsid w:val="002C0A97"/>
    <w:rsid w:val="002C10C3"/>
    <w:rsid w:val="002C1763"/>
    <w:rsid w:val="002C2962"/>
    <w:rsid w:val="002C2E2F"/>
    <w:rsid w:val="002C3A78"/>
    <w:rsid w:val="002C4168"/>
    <w:rsid w:val="002C4856"/>
    <w:rsid w:val="002C57EB"/>
    <w:rsid w:val="002C5A1C"/>
    <w:rsid w:val="002C5B03"/>
    <w:rsid w:val="002C5BDB"/>
    <w:rsid w:val="002C67D9"/>
    <w:rsid w:val="002C6984"/>
    <w:rsid w:val="002C6ACD"/>
    <w:rsid w:val="002C7034"/>
    <w:rsid w:val="002C7055"/>
    <w:rsid w:val="002C7529"/>
    <w:rsid w:val="002C779C"/>
    <w:rsid w:val="002C7EB2"/>
    <w:rsid w:val="002D0273"/>
    <w:rsid w:val="002D0418"/>
    <w:rsid w:val="002D1803"/>
    <w:rsid w:val="002D20A8"/>
    <w:rsid w:val="002D20F5"/>
    <w:rsid w:val="002D358E"/>
    <w:rsid w:val="002D3595"/>
    <w:rsid w:val="002D3F9B"/>
    <w:rsid w:val="002D4401"/>
    <w:rsid w:val="002D4E2F"/>
    <w:rsid w:val="002D53D7"/>
    <w:rsid w:val="002D602E"/>
    <w:rsid w:val="002D676D"/>
    <w:rsid w:val="002D69AB"/>
    <w:rsid w:val="002D6B9C"/>
    <w:rsid w:val="002D7164"/>
    <w:rsid w:val="002D7631"/>
    <w:rsid w:val="002D772C"/>
    <w:rsid w:val="002D78F7"/>
    <w:rsid w:val="002D7D06"/>
    <w:rsid w:val="002D7FD3"/>
    <w:rsid w:val="002E00F6"/>
    <w:rsid w:val="002E04C9"/>
    <w:rsid w:val="002E0AD6"/>
    <w:rsid w:val="002E0DA8"/>
    <w:rsid w:val="002E106A"/>
    <w:rsid w:val="002E2F8F"/>
    <w:rsid w:val="002E3D7F"/>
    <w:rsid w:val="002E3E75"/>
    <w:rsid w:val="002E44AB"/>
    <w:rsid w:val="002E4BEA"/>
    <w:rsid w:val="002E4CDA"/>
    <w:rsid w:val="002E4D6A"/>
    <w:rsid w:val="002E5B16"/>
    <w:rsid w:val="002E5BFB"/>
    <w:rsid w:val="002E5D40"/>
    <w:rsid w:val="002E6735"/>
    <w:rsid w:val="002E67CB"/>
    <w:rsid w:val="002E6804"/>
    <w:rsid w:val="002E6EC5"/>
    <w:rsid w:val="002E6F9C"/>
    <w:rsid w:val="002E6FE8"/>
    <w:rsid w:val="002F052B"/>
    <w:rsid w:val="002F0A78"/>
    <w:rsid w:val="002F0CEC"/>
    <w:rsid w:val="002F1414"/>
    <w:rsid w:val="002F1719"/>
    <w:rsid w:val="002F171F"/>
    <w:rsid w:val="002F2B4B"/>
    <w:rsid w:val="002F2E6F"/>
    <w:rsid w:val="002F3A6B"/>
    <w:rsid w:val="002F441D"/>
    <w:rsid w:val="002F5539"/>
    <w:rsid w:val="002F5851"/>
    <w:rsid w:val="002F5BF7"/>
    <w:rsid w:val="002F607B"/>
    <w:rsid w:val="002F6334"/>
    <w:rsid w:val="002F69FA"/>
    <w:rsid w:val="002F7D22"/>
    <w:rsid w:val="002F7D65"/>
    <w:rsid w:val="0030085A"/>
    <w:rsid w:val="00300CC6"/>
    <w:rsid w:val="00300EEC"/>
    <w:rsid w:val="003013E6"/>
    <w:rsid w:val="00301494"/>
    <w:rsid w:val="00301C55"/>
    <w:rsid w:val="003020AF"/>
    <w:rsid w:val="00302496"/>
    <w:rsid w:val="00302C5C"/>
    <w:rsid w:val="0030316D"/>
    <w:rsid w:val="003035BE"/>
    <w:rsid w:val="00303CB0"/>
    <w:rsid w:val="00303F2A"/>
    <w:rsid w:val="003054AB"/>
    <w:rsid w:val="00305917"/>
    <w:rsid w:val="00305CF5"/>
    <w:rsid w:val="00306AC0"/>
    <w:rsid w:val="00306B87"/>
    <w:rsid w:val="0030718D"/>
    <w:rsid w:val="00307462"/>
    <w:rsid w:val="00307808"/>
    <w:rsid w:val="00307EC0"/>
    <w:rsid w:val="00312514"/>
    <w:rsid w:val="00312FB9"/>
    <w:rsid w:val="003133C8"/>
    <w:rsid w:val="003146A5"/>
    <w:rsid w:val="003153BC"/>
    <w:rsid w:val="0031544F"/>
    <w:rsid w:val="00316D89"/>
    <w:rsid w:val="00317147"/>
    <w:rsid w:val="003174B8"/>
    <w:rsid w:val="00317861"/>
    <w:rsid w:val="003178AA"/>
    <w:rsid w:val="003178EC"/>
    <w:rsid w:val="00317CB1"/>
    <w:rsid w:val="00320576"/>
    <w:rsid w:val="0032115E"/>
    <w:rsid w:val="00322814"/>
    <w:rsid w:val="00323311"/>
    <w:rsid w:val="003233F0"/>
    <w:rsid w:val="0032393F"/>
    <w:rsid w:val="00325264"/>
    <w:rsid w:val="00325864"/>
    <w:rsid w:val="003263FC"/>
    <w:rsid w:val="003278E9"/>
    <w:rsid w:val="003319BB"/>
    <w:rsid w:val="003319E2"/>
    <w:rsid w:val="00333865"/>
    <w:rsid w:val="00333ED4"/>
    <w:rsid w:val="00333EFD"/>
    <w:rsid w:val="0033405C"/>
    <w:rsid w:val="0033425F"/>
    <w:rsid w:val="00334824"/>
    <w:rsid w:val="0033496F"/>
    <w:rsid w:val="00334C2A"/>
    <w:rsid w:val="00334E2B"/>
    <w:rsid w:val="00334F4E"/>
    <w:rsid w:val="00335A02"/>
    <w:rsid w:val="00335C61"/>
    <w:rsid w:val="00335E16"/>
    <w:rsid w:val="00335F70"/>
    <w:rsid w:val="00336610"/>
    <w:rsid w:val="003367D2"/>
    <w:rsid w:val="003374AA"/>
    <w:rsid w:val="003377EC"/>
    <w:rsid w:val="003400D4"/>
    <w:rsid w:val="00340168"/>
    <w:rsid w:val="0034063A"/>
    <w:rsid w:val="003412FF"/>
    <w:rsid w:val="00342AE9"/>
    <w:rsid w:val="00342CAF"/>
    <w:rsid w:val="0034319D"/>
    <w:rsid w:val="00343913"/>
    <w:rsid w:val="00343AB3"/>
    <w:rsid w:val="0034492A"/>
    <w:rsid w:val="00344EF3"/>
    <w:rsid w:val="003451CA"/>
    <w:rsid w:val="00345731"/>
    <w:rsid w:val="00345774"/>
    <w:rsid w:val="00345AAB"/>
    <w:rsid w:val="003468EB"/>
    <w:rsid w:val="00347585"/>
    <w:rsid w:val="00347AE0"/>
    <w:rsid w:val="00351695"/>
    <w:rsid w:val="00351A64"/>
    <w:rsid w:val="00351AD2"/>
    <w:rsid w:val="0035289B"/>
    <w:rsid w:val="00354398"/>
    <w:rsid w:val="00354CDA"/>
    <w:rsid w:val="00354DC4"/>
    <w:rsid w:val="00355DDB"/>
    <w:rsid w:val="00355E6B"/>
    <w:rsid w:val="00355F03"/>
    <w:rsid w:val="00356311"/>
    <w:rsid w:val="003567A5"/>
    <w:rsid w:val="003570EB"/>
    <w:rsid w:val="0035777C"/>
    <w:rsid w:val="00357C7E"/>
    <w:rsid w:val="00357CB5"/>
    <w:rsid w:val="00357ED1"/>
    <w:rsid w:val="00360054"/>
    <w:rsid w:val="00360B34"/>
    <w:rsid w:val="00360D26"/>
    <w:rsid w:val="00361189"/>
    <w:rsid w:val="003611EA"/>
    <w:rsid w:val="003617A3"/>
    <w:rsid w:val="00361CA0"/>
    <w:rsid w:val="003620B2"/>
    <w:rsid w:val="00363072"/>
    <w:rsid w:val="00363337"/>
    <w:rsid w:val="003639B8"/>
    <w:rsid w:val="00363A79"/>
    <w:rsid w:val="003648AC"/>
    <w:rsid w:val="00365341"/>
    <w:rsid w:val="00365C51"/>
    <w:rsid w:val="00366681"/>
    <w:rsid w:val="00366E5F"/>
    <w:rsid w:val="003677A1"/>
    <w:rsid w:val="00367B5D"/>
    <w:rsid w:val="00367F36"/>
    <w:rsid w:val="00370A61"/>
    <w:rsid w:val="00370B8F"/>
    <w:rsid w:val="00370BDC"/>
    <w:rsid w:val="00370E09"/>
    <w:rsid w:val="00371C9D"/>
    <w:rsid w:val="003723F7"/>
    <w:rsid w:val="00374BB9"/>
    <w:rsid w:val="00374CC4"/>
    <w:rsid w:val="00375E43"/>
    <w:rsid w:val="00376B2A"/>
    <w:rsid w:val="003771BA"/>
    <w:rsid w:val="00377517"/>
    <w:rsid w:val="00377A53"/>
    <w:rsid w:val="00377B99"/>
    <w:rsid w:val="00377FF1"/>
    <w:rsid w:val="00380187"/>
    <w:rsid w:val="00380662"/>
    <w:rsid w:val="0038111D"/>
    <w:rsid w:val="0038123B"/>
    <w:rsid w:val="00381620"/>
    <w:rsid w:val="00381C7B"/>
    <w:rsid w:val="00382207"/>
    <w:rsid w:val="00382BC6"/>
    <w:rsid w:val="00382E3D"/>
    <w:rsid w:val="00383428"/>
    <w:rsid w:val="0038352E"/>
    <w:rsid w:val="00383C2F"/>
    <w:rsid w:val="00383FCB"/>
    <w:rsid w:val="00384046"/>
    <w:rsid w:val="003846F1"/>
    <w:rsid w:val="00384851"/>
    <w:rsid w:val="00384FC7"/>
    <w:rsid w:val="00385928"/>
    <w:rsid w:val="00385B4F"/>
    <w:rsid w:val="00386429"/>
    <w:rsid w:val="00387185"/>
    <w:rsid w:val="00387984"/>
    <w:rsid w:val="00387EE0"/>
    <w:rsid w:val="00390C08"/>
    <w:rsid w:val="003916C3"/>
    <w:rsid w:val="00391AA8"/>
    <w:rsid w:val="003930A4"/>
    <w:rsid w:val="0039324A"/>
    <w:rsid w:val="003933B8"/>
    <w:rsid w:val="00393577"/>
    <w:rsid w:val="00394822"/>
    <w:rsid w:val="00394AEC"/>
    <w:rsid w:val="00396A4B"/>
    <w:rsid w:val="00397313"/>
    <w:rsid w:val="0039753D"/>
    <w:rsid w:val="00397AE3"/>
    <w:rsid w:val="00397BA1"/>
    <w:rsid w:val="00397E01"/>
    <w:rsid w:val="00397F76"/>
    <w:rsid w:val="003A0233"/>
    <w:rsid w:val="003A03AE"/>
    <w:rsid w:val="003A0449"/>
    <w:rsid w:val="003A0B47"/>
    <w:rsid w:val="003A1CAE"/>
    <w:rsid w:val="003A2A00"/>
    <w:rsid w:val="003A2CE0"/>
    <w:rsid w:val="003A303F"/>
    <w:rsid w:val="003A31A0"/>
    <w:rsid w:val="003A32B0"/>
    <w:rsid w:val="003A3406"/>
    <w:rsid w:val="003A341F"/>
    <w:rsid w:val="003A3EE1"/>
    <w:rsid w:val="003A4822"/>
    <w:rsid w:val="003A4F41"/>
    <w:rsid w:val="003A5810"/>
    <w:rsid w:val="003A58E9"/>
    <w:rsid w:val="003A59AE"/>
    <w:rsid w:val="003A5E39"/>
    <w:rsid w:val="003A60A4"/>
    <w:rsid w:val="003A64B9"/>
    <w:rsid w:val="003A6697"/>
    <w:rsid w:val="003A6926"/>
    <w:rsid w:val="003A6FAC"/>
    <w:rsid w:val="003A6FBA"/>
    <w:rsid w:val="003A73C4"/>
    <w:rsid w:val="003A747C"/>
    <w:rsid w:val="003B0378"/>
    <w:rsid w:val="003B0666"/>
    <w:rsid w:val="003B0BFA"/>
    <w:rsid w:val="003B10F6"/>
    <w:rsid w:val="003B165B"/>
    <w:rsid w:val="003B2C7E"/>
    <w:rsid w:val="003B32BD"/>
    <w:rsid w:val="003B3438"/>
    <w:rsid w:val="003B37DB"/>
    <w:rsid w:val="003B41D2"/>
    <w:rsid w:val="003B441C"/>
    <w:rsid w:val="003B4D11"/>
    <w:rsid w:val="003B5A71"/>
    <w:rsid w:val="003B5B87"/>
    <w:rsid w:val="003B7EB1"/>
    <w:rsid w:val="003B7F3B"/>
    <w:rsid w:val="003C0484"/>
    <w:rsid w:val="003C0761"/>
    <w:rsid w:val="003C07BA"/>
    <w:rsid w:val="003C18E0"/>
    <w:rsid w:val="003C2C40"/>
    <w:rsid w:val="003C3FD6"/>
    <w:rsid w:val="003C4B07"/>
    <w:rsid w:val="003C51FE"/>
    <w:rsid w:val="003C5800"/>
    <w:rsid w:val="003C5C94"/>
    <w:rsid w:val="003C5DAA"/>
    <w:rsid w:val="003C6461"/>
    <w:rsid w:val="003C689F"/>
    <w:rsid w:val="003C6B31"/>
    <w:rsid w:val="003C7191"/>
    <w:rsid w:val="003C7E72"/>
    <w:rsid w:val="003C7E9B"/>
    <w:rsid w:val="003D00E1"/>
    <w:rsid w:val="003D1EC8"/>
    <w:rsid w:val="003D2867"/>
    <w:rsid w:val="003D2E66"/>
    <w:rsid w:val="003D3504"/>
    <w:rsid w:val="003D39F2"/>
    <w:rsid w:val="003D3B58"/>
    <w:rsid w:val="003D3EC7"/>
    <w:rsid w:val="003D4111"/>
    <w:rsid w:val="003D4497"/>
    <w:rsid w:val="003D51CE"/>
    <w:rsid w:val="003D5484"/>
    <w:rsid w:val="003D6195"/>
    <w:rsid w:val="003D68A2"/>
    <w:rsid w:val="003D716C"/>
    <w:rsid w:val="003D7949"/>
    <w:rsid w:val="003D7A24"/>
    <w:rsid w:val="003D7C6B"/>
    <w:rsid w:val="003E0506"/>
    <w:rsid w:val="003E08C0"/>
    <w:rsid w:val="003E12BF"/>
    <w:rsid w:val="003E13B2"/>
    <w:rsid w:val="003E1B4C"/>
    <w:rsid w:val="003E1E77"/>
    <w:rsid w:val="003E2285"/>
    <w:rsid w:val="003E2478"/>
    <w:rsid w:val="003E2552"/>
    <w:rsid w:val="003E27A1"/>
    <w:rsid w:val="003E2B20"/>
    <w:rsid w:val="003E300D"/>
    <w:rsid w:val="003E3278"/>
    <w:rsid w:val="003E4754"/>
    <w:rsid w:val="003E48F5"/>
    <w:rsid w:val="003E4B45"/>
    <w:rsid w:val="003E5C45"/>
    <w:rsid w:val="003E6F0E"/>
    <w:rsid w:val="003E7770"/>
    <w:rsid w:val="003E7CF4"/>
    <w:rsid w:val="003E7FAA"/>
    <w:rsid w:val="003F0173"/>
    <w:rsid w:val="003F04DC"/>
    <w:rsid w:val="003F08BD"/>
    <w:rsid w:val="003F2B11"/>
    <w:rsid w:val="003F2E20"/>
    <w:rsid w:val="003F2F56"/>
    <w:rsid w:val="003F2FE5"/>
    <w:rsid w:val="003F3DB3"/>
    <w:rsid w:val="003F4294"/>
    <w:rsid w:val="003F4597"/>
    <w:rsid w:val="003F4AD5"/>
    <w:rsid w:val="003F4E77"/>
    <w:rsid w:val="003F5077"/>
    <w:rsid w:val="003F60B6"/>
    <w:rsid w:val="003F66AB"/>
    <w:rsid w:val="003F6D7E"/>
    <w:rsid w:val="003F772F"/>
    <w:rsid w:val="00400112"/>
    <w:rsid w:val="00401140"/>
    <w:rsid w:val="00401AA2"/>
    <w:rsid w:val="00402008"/>
    <w:rsid w:val="00402433"/>
    <w:rsid w:val="00402F0E"/>
    <w:rsid w:val="00403A42"/>
    <w:rsid w:val="00403E2E"/>
    <w:rsid w:val="00404814"/>
    <w:rsid w:val="0040511A"/>
    <w:rsid w:val="0040523E"/>
    <w:rsid w:val="0040586B"/>
    <w:rsid w:val="00406875"/>
    <w:rsid w:val="00406A8D"/>
    <w:rsid w:val="0040709E"/>
    <w:rsid w:val="00407247"/>
    <w:rsid w:val="00407349"/>
    <w:rsid w:val="004073F8"/>
    <w:rsid w:val="00407859"/>
    <w:rsid w:val="00407AA4"/>
    <w:rsid w:val="00410B49"/>
    <w:rsid w:val="004123A4"/>
    <w:rsid w:val="0041269C"/>
    <w:rsid w:val="00413221"/>
    <w:rsid w:val="00413CB1"/>
    <w:rsid w:val="00413EF8"/>
    <w:rsid w:val="00414D7E"/>
    <w:rsid w:val="00415352"/>
    <w:rsid w:val="00416AAD"/>
    <w:rsid w:val="00416D2C"/>
    <w:rsid w:val="00416FA0"/>
    <w:rsid w:val="004170FF"/>
    <w:rsid w:val="00417725"/>
    <w:rsid w:val="00417BAC"/>
    <w:rsid w:val="00420420"/>
    <w:rsid w:val="0042064A"/>
    <w:rsid w:val="00420699"/>
    <w:rsid w:val="00420970"/>
    <w:rsid w:val="00420E65"/>
    <w:rsid w:val="0042149E"/>
    <w:rsid w:val="004218A1"/>
    <w:rsid w:val="00421944"/>
    <w:rsid w:val="004227E0"/>
    <w:rsid w:val="00422962"/>
    <w:rsid w:val="00422A15"/>
    <w:rsid w:val="00423890"/>
    <w:rsid w:val="00424778"/>
    <w:rsid w:val="00425128"/>
    <w:rsid w:val="00425EF5"/>
    <w:rsid w:val="004269A3"/>
    <w:rsid w:val="00426B58"/>
    <w:rsid w:val="00426C22"/>
    <w:rsid w:val="00426FA8"/>
    <w:rsid w:val="00427063"/>
    <w:rsid w:val="00431557"/>
    <w:rsid w:val="00431719"/>
    <w:rsid w:val="004318B1"/>
    <w:rsid w:val="00431B85"/>
    <w:rsid w:val="00432D9D"/>
    <w:rsid w:val="00432E87"/>
    <w:rsid w:val="0043301A"/>
    <w:rsid w:val="004331FB"/>
    <w:rsid w:val="00433593"/>
    <w:rsid w:val="00433AA5"/>
    <w:rsid w:val="004344AB"/>
    <w:rsid w:val="004351D2"/>
    <w:rsid w:val="0043561E"/>
    <w:rsid w:val="004359A5"/>
    <w:rsid w:val="00435D4D"/>
    <w:rsid w:val="00435F07"/>
    <w:rsid w:val="004368C0"/>
    <w:rsid w:val="00436BDD"/>
    <w:rsid w:val="00437133"/>
    <w:rsid w:val="00437C8B"/>
    <w:rsid w:val="00441801"/>
    <w:rsid w:val="00441A26"/>
    <w:rsid w:val="00442B92"/>
    <w:rsid w:val="004431C6"/>
    <w:rsid w:val="00443FAA"/>
    <w:rsid w:val="004440D6"/>
    <w:rsid w:val="00444F67"/>
    <w:rsid w:val="0044549A"/>
    <w:rsid w:val="00445D58"/>
    <w:rsid w:val="00446221"/>
    <w:rsid w:val="00450ECB"/>
    <w:rsid w:val="0045197A"/>
    <w:rsid w:val="0045272F"/>
    <w:rsid w:val="00452D8C"/>
    <w:rsid w:val="0045318F"/>
    <w:rsid w:val="0045382B"/>
    <w:rsid w:val="00453FBB"/>
    <w:rsid w:val="004541C7"/>
    <w:rsid w:val="00455497"/>
    <w:rsid w:val="00455A51"/>
    <w:rsid w:val="004563AD"/>
    <w:rsid w:val="00456563"/>
    <w:rsid w:val="004566B2"/>
    <w:rsid w:val="00456A1D"/>
    <w:rsid w:val="00457202"/>
    <w:rsid w:val="00462227"/>
    <w:rsid w:val="00462F66"/>
    <w:rsid w:val="004630D7"/>
    <w:rsid w:val="004633F6"/>
    <w:rsid w:val="00463756"/>
    <w:rsid w:val="00463C2C"/>
    <w:rsid w:val="00464750"/>
    <w:rsid w:val="00464C40"/>
    <w:rsid w:val="00465B6D"/>
    <w:rsid w:val="00467386"/>
    <w:rsid w:val="0047014B"/>
    <w:rsid w:val="00470883"/>
    <w:rsid w:val="004709A3"/>
    <w:rsid w:val="00471590"/>
    <w:rsid w:val="00471875"/>
    <w:rsid w:val="004718C7"/>
    <w:rsid w:val="00471D1A"/>
    <w:rsid w:val="00472879"/>
    <w:rsid w:val="00472985"/>
    <w:rsid w:val="00472D24"/>
    <w:rsid w:val="00473488"/>
    <w:rsid w:val="004742D8"/>
    <w:rsid w:val="004757F6"/>
    <w:rsid w:val="0047689D"/>
    <w:rsid w:val="00476F6A"/>
    <w:rsid w:val="00477280"/>
    <w:rsid w:val="0047728D"/>
    <w:rsid w:val="0047781B"/>
    <w:rsid w:val="0048016B"/>
    <w:rsid w:val="00480EE0"/>
    <w:rsid w:val="004810DC"/>
    <w:rsid w:val="00481767"/>
    <w:rsid w:val="00481ADB"/>
    <w:rsid w:val="004825F8"/>
    <w:rsid w:val="004826A1"/>
    <w:rsid w:val="0048288C"/>
    <w:rsid w:val="00482F92"/>
    <w:rsid w:val="004830C6"/>
    <w:rsid w:val="00483612"/>
    <w:rsid w:val="00483930"/>
    <w:rsid w:val="00483C03"/>
    <w:rsid w:val="00483C26"/>
    <w:rsid w:val="004845C5"/>
    <w:rsid w:val="00484F8B"/>
    <w:rsid w:val="00485407"/>
    <w:rsid w:val="004857AD"/>
    <w:rsid w:val="00486595"/>
    <w:rsid w:val="00487339"/>
    <w:rsid w:val="0048796B"/>
    <w:rsid w:val="004900C2"/>
    <w:rsid w:val="00490607"/>
    <w:rsid w:val="004906C5"/>
    <w:rsid w:val="00490DF8"/>
    <w:rsid w:val="00491393"/>
    <w:rsid w:val="00491BAD"/>
    <w:rsid w:val="00492CC2"/>
    <w:rsid w:val="00492DEE"/>
    <w:rsid w:val="0049375B"/>
    <w:rsid w:val="00494846"/>
    <w:rsid w:val="0049508D"/>
    <w:rsid w:val="004953A7"/>
    <w:rsid w:val="004961ED"/>
    <w:rsid w:val="00496A1D"/>
    <w:rsid w:val="0049708B"/>
    <w:rsid w:val="00497F0E"/>
    <w:rsid w:val="004A019B"/>
    <w:rsid w:val="004A041A"/>
    <w:rsid w:val="004A10D9"/>
    <w:rsid w:val="004A12C9"/>
    <w:rsid w:val="004A146B"/>
    <w:rsid w:val="004A2197"/>
    <w:rsid w:val="004A2C78"/>
    <w:rsid w:val="004A2CDD"/>
    <w:rsid w:val="004A38E0"/>
    <w:rsid w:val="004A431B"/>
    <w:rsid w:val="004A4964"/>
    <w:rsid w:val="004A4AA3"/>
    <w:rsid w:val="004A578E"/>
    <w:rsid w:val="004A6650"/>
    <w:rsid w:val="004A66E8"/>
    <w:rsid w:val="004A703F"/>
    <w:rsid w:val="004A7873"/>
    <w:rsid w:val="004A79F9"/>
    <w:rsid w:val="004A7CE9"/>
    <w:rsid w:val="004A7FDB"/>
    <w:rsid w:val="004B0B91"/>
    <w:rsid w:val="004B1434"/>
    <w:rsid w:val="004B1512"/>
    <w:rsid w:val="004B1851"/>
    <w:rsid w:val="004B1BA8"/>
    <w:rsid w:val="004B3453"/>
    <w:rsid w:val="004B3C7D"/>
    <w:rsid w:val="004B41FA"/>
    <w:rsid w:val="004B4BD4"/>
    <w:rsid w:val="004B4BF4"/>
    <w:rsid w:val="004B6AF3"/>
    <w:rsid w:val="004B7AD1"/>
    <w:rsid w:val="004C0559"/>
    <w:rsid w:val="004C069B"/>
    <w:rsid w:val="004C0D94"/>
    <w:rsid w:val="004C0E3A"/>
    <w:rsid w:val="004C1119"/>
    <w:rsid w:val="004C131B"/>
    <w:rsid w:val="004C1594"/>
    <w:rsid w:val="004C1876"/>
    <w:rsid w:val="004C2266"/>
    <w:rsid w:val="004C235B"/>
    <w:rsid w:val="004C2469"/>
    <w:rsid w:val="004C37B0"/>
    <w:rsid w:val="004C3E8C"/>
    <w:rsid w:val="004C47DF"/>
    <w:rsid w:val="004C58C9"/>
    <w:rsid w:val="004C59F0"/>
    <w:rsid w:val="004C5A4D"/>
    <w:rsid w:val="004C6974"/>
    <w:rsid w:val="004C6A95"/>
    <w:rsid w:val="004C6F99"/>
    <w:rsid w:val="004C78E3"/>
    <w:rsid w:val="004C7E12"/>
    <w:rsid w:val="004D059A"/>
    <w:rsid w:val="004D06E9"/>
    <w:rsid w:val="004D1230"/>
    <w:rsid w:val="004D1A24"/>
    <w:rsid w:val="004D1FFC"/>
    <w:rsid w:val="004D2267"/>
    <w:rsid w:val="004D24C9"/>
    <w:rsid w:val="004D2592"/>
    <w:rsid w:val="004D2D3C"/>
    <w:rsid w:val="004D3048"/>
    <w:rsid w:val="004D39E0"/>
    <w:rsid w:val="004D3D9F"/>
    <w:rsid w:val="004D4468"/>
    <w:rsid w:val="004D46A2"/>
    <w:rsid w:val="004D53AD"/>
    <w:rsid w:val="004D5664"/>
    <w:rsid w:val="004D5951"/>
    <w:rsid w:val="004D5E0A"/>
    <w:rsid w:val="004D65F0"/>
    <w:rsid w:val="004D6E92"/>
    <w:rsid w:val="004D7416"/>
    <w:rsid w:val="004D7A1E"/>
    <w:rsid w:val="004D7F25"/>
    <w:rsid w:val="004E15BC"/>
    <w:rsid w:val="004E1983"/>
    <w:rsid w:val="004E1BA3"/>
    <w:rsid w:val="004E1C78"/>
    <w:rsid w:val="004E2A09"/>
    <w:rsid w:val="004E2C51"/>
    <w:rsid w:val="004E5554"/>
    <w:rsid w:val="004E5A40"/>
    <w:rsid w:val="004E6DA4"/>
    <w:rsid w:val="004E78E4"/>
    <w:rsid w:val="004F0572"/>
    <w:rsid w:val="004F0C95"/>
    <w:rsid w:val="004F1A99"/>
    <w:rsid w:val="004F1ECA"/>
    <w:rsid w:val="004F2210"/>
    <w:rsid w:val="004F34A7"/>
    <w:rsid w:val="004F4020"/>
    <w:rsid w:val="004F45C8"/>
    <w:rsid w:val="004F4864"/>
    <w:rsid w:val="004F5839"/>
    <w:rsid w:val="004F68EE"/>
    <w:rsid w:val="004F7A97"/>
    <w:rsid w:val="004F7BDA"/>
    <w:rsid w:val="004F7F9F"/>
    <w:rsid w:val="00500219"/>
    <w:rsid w:val="00500227"/>
    <w:rsid w:val="0050064D"/>
    <w:rsid w:val="00500B79"/>
    <w:rsid w:val="0050144F"/>
    <w:rsid w:val="005014A5"/>
    <w:rsid w:val="005018F4"/>
    <w:rsid w:val="005019FD"/>
    <w:rsid w:val="00502092"/>
    <w:rsid w:val="005021CC"/>
    <w:rsid w:val="005022B1"/>
    <w:rsid w:val="0050244C"/>
    <w:rsid w:val="005026D1"/>
    <w:rsid w:val="00502A04"/>
    <w:rsid w:val="00502C9F"/>
    <w:rsid w:val="00502EAD"/>
    <w:rsid w:val="00503CCF"/>
    <w:rsid w:val="005041C4"/>
    <w:rsid w:val="00504EC6"/>
    <w:rsid w:val="00505730"/>
    <w:rsid w:val="0050579A"/>
    <w:rsid w:val="005059B1"/>
    <w:rsid w:val="00505E64"/>
    <w:rsid w:val="00506C3C"/>
    <w:rsid w:val="00510939"/>
    <w:rsid w:val="00510C3C"/>
    <w:rsid w:val="00510DA9"/>
    <w:rsid w:val="00511068"/>
    <w:rsid w:val="005119D6"/>
    <w:rsid w:val="00511ADB"/>
    <w:rsid w:val="00513A2E"/>
    <w:rsid w:val="00513D7B"/>
    <w:rsid w:val="00513DD0"/>
    <w:rsid w:val="00514995"/>
    <w:rsid w:val="005157B7"/>
    <w:rsid w:val="00515A9E"/>
    <w:rsid w:val="0051601F"/>
    <w:rsid w:val="00516257"/>
    <w:rsid w:val="005165DB"/>
    <w:rsid w:val="00516F6A"/>
    <w:rsid w:val="00517200"/>
    <w:rsid w:val="0052041D"/>
    <w:rsid w:val="0052091A"/>
    <w:rsid w:val="00521F87"/>
    <w:rsid w:val="00523517"/>
    <w:rsid w:val="00523A2E"/>
    <w:rsid w:val="005255D7"/>
    <w:rsid w:val="005257F4"/>
    <w:rsid w:val="00525B6B"/>
    <w:rsid w:val="00526C8D"/>
    <w:rsid w:val="00527027"/>
    <w:rsid w:val="00527C1D"/>
    <w:rsid w:val="005303EC"/>
    <w:rsid w:val="0053043E"/>
    <w:rsid w:val="00530990"/>
    <w:rsid w:val="005309A8"/>
    <w:rsid w:val="005313ED"/>
    <w:rsid w:val="00531F24"/>
    <w:rsid w:val="00532225"/>
    <w:rsid w:val="00532252"/>
    <w:rsid w:val="00532FC6"/>
    <w:rsid w:val="00533A5A"/>
    <w:rsid w:val="00534121"/>
    <w:rsid w:val="005347CB"/>
    <w:rsid w:val="0053488A"/>
    <w:rsid w:val="00534DEC"/>
    <w:rsid w:val="00534EF1"/>
    <w:rsid w:val="0053516F"/>
    <w:rsid w:val="0053619C"/>
    <w:rsid w:val="00536B2B"/>
    <w:rsid w:val="00536DE3"/>
    <w:rsid w:val="00537069"/>
    <w:rsid w:val="0053777D"/>
    <w:rsid w:val="00537B5B"/>
    <w:rsid w:val="00540752"/>
    <w:rsid w:val="0054101C"/>
    <w:rsid w:val="0054111C"/>
    <w:rsid w:val="0054134A"/>
    <w:rsid w:val="00541A3C"/>
    <w:rsid w:val="005421F9"/>
    <w:rsid w:val="0054228A"/>
    <w:rsid w:val="00542790"/>
    <w:rsid w:val="005435CC"/>
    <w:rsid w:val="00543C3E"/>
    <w:rsid w:val="00543DE6"/>
    <w:rsid w:val="00544227"/>
    <w:rsid w:val="005445FC"/>
    <w:rsid w:val="0054686C"/>
    <w:rsid w:val="005469EE"/>
    <w:rsid w:val="00546C2F"/>
    <w:rsid w:val="0055081A"/>
    <w:rsid w:val="00550961"/>
    <w:rsid w:val="00550A50"/>
    <w:rsid w:val="00550B65"/>
    <w:rsid w:val="00550DEB"/>
    <w:rsid w:val="00550EEE"/>
    <w:rsid w:val="005513C8"/>
    <w:rsid w:val="00551903"/>
    <w:rsid w:val="00551FC2"/>
    <w:rsid w:val="005521BD"/>
    <w:rsid w:val="005522E3"/>
    <w:rsid w:val="005528F7"/>
    <w:rsid w:val="00552969"/>
    <w:rsid w:val="00552ACD"/>
    <w:rsid w:val="005531A3"/>
    <w:rsid w:val="00553225"/>
    <w:rsid w:val="00554432"/>
    <w:rsid w:val="005546C1"/>
    <w:rsid w:val="00554872"/>
    <w:rsid w:val="0055532E"/>
    <w:rsid w:val="005554D2"/>
    <w:rsid w:val="00555CF4"/>
    <w:rsid w:val="00556269"/>
    <w:rsid w:val="00556660"/>
    <w:rsid w:val="005566CC"/>
    <w:rsid w:val="0055720E"/>
    <w:rsid w:val="00557588"/>
    <w:rsid w:val="005577D9"/>
    <w:rsid w:val="00557828"/>
    <w:rsid w:val="00557E4E"/>
    <w:rsid w:val="00560B15"/>
    <w:rsid w:val="00562C7E"/>
    <w:rsid w:val="00563609"/>
    <w:rsid w:val="005636BC"/>
    <w:rsid w:val="005637AE"/>
    <w:rsid w:val="005643A2"/>
    <w:rsid w:val="00564414"/>
    <w:rsid w:val="00564924"/>
    <w:rsid w:val="00566399"/>
    <w:rsid w:val="00566546"/>
    <w:rsid w:val="005666AF"/>
    <w:rsid w:val="00566A3B"/>
    <w:rsid w:val="00566ED2"/>
    <w:rsid w:val="0056704A"/>
    <w:rsid w:val="00567990"/>
    <w:rsid w:val="00567F2E"/>
    <w:rsid w:val="005715E4"/>
    <w:rsid w:val="00571671"/>
    <w:rsid w:val="00571766"/>
    <w:rsid w:val="00571C79"/>
    <w:rsid w:val="0057221C"/>
    <w:rsid w:val="00574069"/>
    <w:rsid w:val="00574C2E"/>
    <w:rsid w:val="00575C4C"/>
    <w:rsid w:val="0057779D"/>
    <w:rsid w:val="00577880"/>
    <w:rsid w:val="00577BEB"/>
    <w:rsid w:val="00580094"/>
    <w:rsid w:val="005803A9"/>
    <w:rsid w:val="00580DFE"/>
    <w:rsid w:val="0058174E"/>
    <w:rsid w:val="0058208F"/>
    <w:rsid w:val="005822CD"/>
    <w:rsid w:val="005842FC"/>
    <w:rsid w:val="00584392"/>
    <w:rsid w:val="005850D5"/>
    <w:rsid w:val="00585182"/>
    <w:rsid w:val="00585300"/>
    <w:rsid w:val="00585811"/>
    <w:rsid w:val="00586323"/>
    <w:rsid w:val="005863CE"/>
    <w:rsid w:val="0058658A"/>
    <w:rsid w:val="00587014"/>
    <w:rsid w:val="00587127"/>
    <w:rsid w:val="00587B68"/>
    <w:rsid w:val="0059001C"/>
    <w:rsid w:val="00591542"/>
    <w:rsid w:val="00591A6B"/>
    <w:rsid w:val="00591BB7"/>
    <w:rsid w:val="00591CE8"/>
    <w:rsid w:val="00591FA6"/>
    <w:rsid w:val="00592634"/>
    <w:rsid w:val="0059317F"/>
    <w:rsid w:val="00593205"/>
    <w:rsid w:val="00593584"/>
    <w:rsid w:val="00593BA0"/>
    <w:rsid w:val="00593C00"/>
    <w:rsid w:val="00593FA0"/>
    <w:rsid w:val="0059400F"/>
    <w:rsid w:val="0059411C"/>
    <w:rsid w:val="00594395"/>
    <w:rsid w:val="005953FF"/>
    <w:rsid w:val="00595E16"/>
    <w:rsid w:val="0059757E"/>
    <w:rsid w:val="00597BBD"/>
    <w:rsid w:val="00597F65"/>
    <w:rsid w:val="005A001B"/>
    <w:rsid w:val="005A03A9"/>
    <w:rsid w:val="005A1C7E"/>
    <w:rsid w:val="005A2754"/>
    <w:rsid w:val="005A3833"/>
    <w:rsid w:val="005A40DC"/>
    <w:rsid w:val="005A53F0"/>
    <w:rsid w:val="005A5482"/>
    <w:rsid w:val="005A5601"/>
    <w:rsid w:val="005A5922"/>
    <w:rsid w:val="005A5ACA"/>
    <w:rsid w:val="005A655A"/>
    <w:rsid w:val="005A7AB2"/>
    <w:rsid w:val="005A7AB4"/>
    <w:rsid w:val="005A7EB1"/>
    <w:rsid w:val="005B0A78"/>
    <w:rsid w:val="005B0C0C"/>
    <w:rsid w:val="005B0DA4"/>
    <w:rsid w:val="005B107F"/>
    <w:rsid w:val="005B2068"/>
    <w:rsid w:val="005B25C6"/>
    <w:rsid w:val="005B2D3A"/>
    <w:rsid w:val="005B307C"/>
    <w:rsid w:val="005B32B7"/>
    <w:rsid w:val="005B3D07"/>
    <w:rsid w:val="005B3D28"/>
    <w:rsid w:val="005B3F3C"/>
    <w:rsid w:val="005B3F82"/>
    <w:rsid w:val="005B4055"/>
    <w:rsid w:val="005B4201"/>
    <w:rsid w:val="005B532D"/>
    <w:rsid w:val="005B572D"/>
    <w:rsid w:val="005B5B01"/>
    <w:rsid w:val="005B5B13"/>
    <w:rsid w:val="005B675C"/>
    <w:rsid w:val="005B7EC7"/>
    <w:rsid w:val="005C01DB"/>
    <w:rsid w:val="005C02B3"/>
    <w:rsid w:val="005C0DA6"/>
    <w:rsid w:val="005C22C4"/>
    <w:rsid w:val="005C23A1"/>
    <w:rsid w:val="005C24B2"/>
    <w:rsid w:val="005C2967"/>
    <w:rsid w:val="005C2A9A"/>
    <w:rsid w:val="005C2F11"/>
    <w:rsid w:val="005C37F3"/>
    <w:rsid w:val="005C4697"/>
    <w:rsid w:val="005C469F"/>
    <w:rsid w:val="005C59B4"/>
    <w:rsid w:val="005C60F0"/>
    <w:rsid w:val="005C624E"/>
    <w:rsid w:val="005C6DCE"/>
    <w:rsid w:val="005C742E"/>
    <w:rsid w:val="005C7653"/>
    <w:rsid w:val="005C7F3A"/>
    <w:rsid w:val="005D05CD"/>
    <w:rsid w:val="005D0C09"/>
    <w:rsid w:val="005D0D72"/>
    <w:rsid w:val="005D2151"/>
    <w:rsid w:val="005D29FC"/>
    <w:rsid w:val="005D2AC6"/>
    <w:rsid w:val="005D3A29"/>
    <w:rsid w:val="005D4ABF"/>
    <w:rsid w:val="005D5590"/>
    <w:rsid w:val="005D5C8E"/>
    <w:rsid w:val="005D6121"/>
    <w:rsid w:val="005D6184"/>
    <w:rsid w:val="005D6C34"/>
    <w:rsid w:val="005D7938"/>
    <w:rsid w:val="005D7C80"/>
    <w:rsid w:val="005E00B2"/>
    <w:rsid w:val="005E0D09"/>
    <w:rsid w:val="005E17CC"/>
    <w:rsid w:val="005E1C6B"/>
    <w:rsid w:val="005E23A5"/>
    <w:rsid w:val="005E378C"/>
    <w:rsid w:val="005E4B8E"/>
    <w:rsid w:val="005E4BD4"/>
    <w:rsid w:val="005E5107"/>
    <w:rsid w:val="005E5EC2"/>
    <w:rsid w:val="005E64C5"/>
    <w:rsid w:val="005E6562"/>
    <w:rsid w:val="005E79E7"/>
    <w:rsid w:val="005E7A7E"/>
    <w:rsid w:val="005F0965"/>
    <w:rsid w:val="005F098F"/>
    <w:rsid w:val="005F0E1F"/>
    <w:rsid w:val="005F12A5"/>
    <w:rsid w:val="005F16A9"/>
    <w:rsid w:val="005F16AC"/>
    <w:rsid w:val="005F286E"/>
    <w:rsid w:val="005F29F2"/>
    <w:rsid w:val="005F2AFD"/>
    <w:rsid w:val="005F2B02"/>
    <w:rsid w:val="005F2D89"/>
    <w:rsid w:val="005F339F"/>
    <w:rsid w:val="005F383D"/>
    <w:rsid w:val="005F49FB"/>
    <w:rsid w:val="005F4B83"/>
    <w:rsid w:val="005F5F19"/>
    <w:rsid w:val="005F6476"/>
    <w:rsid w:val="005F6507"/>
    <w:rsid w:val="005F6546"/>
    <w:rsid w:val="005F6B4C"/>
    <w:rsid w:val="005F6DAF"/>
    <w:rsid w:val="005F6FD1"/>
    <w:rsid w:val="005F72E2"/>
    <w:rsid w:val="005F7353"/>
    <w:rsid w:val="005F7840"/>
    <w:rsid w:val="005F794F"/>
    <w:rsid w:val="005F79F0"/>
    <w:rsid w:val="005F7C55"/>
    <w:rsid w:val="00600063"/>
    <w:rsid w:val="00601BB3"/>
    <w:rsid w:val="00601FAA"/>
    <w:rsid w:val="006037AF"/>
    <w:rsid w:val="006037DB"/>
    <w:rsid w:val="00603BD1"/>
    <w:rsid w:val="00604081"/>
    <w:rsid w:val="006048D0"/>
    <w:rsid w:val="00604DCE"/>
    <w:rsid w:val="00604ECE"/>
    <w:rsid w:val="0060502F"/>
    <w:rsid w:val="006054B3"/>
    <w:rsid w:val="006067CB"/>
    <w:rsid w:val="00606CA4"/>
    <w:rsid w:val="00606F2F"/>
    <w:rsid w:val="00607DF6"/>
    <w:rsid w:val="00610141"/>
    <w:rsid w:val="006101BC"/>
    <w:rsid w:val="00610246"/>
    <w:rsid w:val="00610706"/>
    <w:rsid w:val="006108D1"/>
    <w:rsid w:val="006110DD"/>
    <w:rsid w:val="00611413"/>
    <w:rsid w:val="0061216B"/>
    <w:rsid w:val="00612BD6"/>
    <w:rsid w:val="006138DE"/>
    <w:rsid w:val="006142F9"/>
    <w:rsid w:val="006149AD"/>
    <w:rsid w:val="00614AC6"/>
    <w:rsid w:val="00614B8D"/>
    <w:rsid w:val="00615016"/>
    <w:rsid w:val="00615AB8"/>
    <w:rsid w:val="00615B57"/>
    <w:rsid w:val="006161A8"/>
    <w:rsid w:val="00616AC4"/>
    <w:rsid w:val="006170A3"/>
    <w:rsid w:val="00617297"/>
    <w:rsid w:val="00617976"/>
    <w:rsid w:val="00620814"/>
    <w:rsid w:val="00620A74"/>
    <w:rsid w:val="006211F3"/>
    <w:rsid w:val="00621991"/>
    <w:rsid w:val="00621D16"/>
    <w:rsid w:val="006222A9"/>
    <w:rsid w:val="0062253D"/>
    <w:rsid w:val="0062325C"/>
    <w:rsid w:val="0062376D"/>
    <w:rsid w:val="006244BD"/>
    <w:rsid w:val="00624C6C"/>
    <w:rsid w:val="006256FC"/>
    <w:rsid w:val="00626172"/>
    <w:rsid w:val="006262A4"/>
    <w:rsid w:val="00626960"/>
    <w:rsid w:val="00626CED"/>
    <w:rsid w:val="00627BF9"/>
    <w:rsid w:val="006300EC"/>
    <w:rsid w:val="00630113"/>
    <w:rsid w:val="006302CD"/>
    <w:rsid w:val="00630CA5"/>
    <w:rsid w:val="00630EBD"/>
    <w:rsid w:val="0063157B"/>
    <w:rsid w:val="006319A3"/>
    <w:rsid w:val="0063212B"/>
    <w:rsid w:val="006329AF"/>
    <w:rsid w:val="00632D77"/>
    <w:rsid w:val="00632E5C"/>
    <w:rsid w:val="00633331"/>
    <w:rsid w:val="0063365A"/>
    <w:rsid w:val="00634847"/>
    <w:rsid w:val="006353DB"/>
    <w:rsid w:val="0063548F"/>
    <w:rsid w:val="0063596F"/>
    <w:rsid w:val="00636282"/>
    <w:rsid w:val="00636603"/>
    <w:rsid w:val="00637182"/>
    <w:rsid w:val="00637223"/>
    <w:rsid w:val="00637F9B"/>
    <w:rsid w:val="006403EE"/>
    <w:rsid w:val="0064192B"/>
    <w:rsid w:val="006420F5"/>
    <w:rsid w:val="00642E8E"/>
    <w:rsid w:val="006430D5"/>
    <w:rsid w:val="006434AB"/>
    <w:rsid w:val="0064355D"/>
    <w:rsid w:val="00643792"/>
    <w:rsid w:val="00643924"/>
    <w:rsid w:val="00643E9C"/>
    <w:rsid w:val="00644DD5"/>
    <w:rsid w:val="0064690E"/>
    <w:rsid w:val="00646FE6"/>
    <w:rsid w:val="0064728F"/>
    <w:rsid w:val="00647549"/>
    <w:rsid w:val="0064782C"/>
    <w:rsid w:val="00647DC1"/>
    <w:rsid w:val="00651C51"/>
    <w:rsid w:val="0065231F"/>
    <w:rsid w:val="00652F7F"/>
    <w:rsid w:val="0065367A"/>
    <w:rsid w:val="00654158"/>
    <w:rsid w:val="0065429D"/>
    <w:rsid w:val="0065466D"/>
    <w:rsid w:val="00654A52"/>
    <w:rsid w:val="00655008"/>
    <w:rsid w:val="00655778"/>
    <w:rsid w:val="006559FE"/>
    <w:rsid w:val="00655C87"/>
    <w:rsid w:val="00655DBC"/>
    <w:rsid w:val="006564D7"/>
    <w:rsid w:val="00660564"/>
    <w:rsid w:val="006605EA"/>
    <w:rsid w:val="00660644"/>
    <w:rsid w:val="00660F38"/>
    <w:rsid w:val="006613F1"/>
    <w:rsid w:val="00661B8B"/>
    <w:rsid w:val="00662A71"/>
    <w:rsid w:val="0066427C"/>
    <w:rsid w:val="0066434C"/>
    <w:rsid w:val="006647BE"/>
    <w:rsid w:val="00666A51"/>
    <w:rsid w:val="00666A54"/>
    <w:rsid w:val="00666DF2"/>
    <w:rsid w:val="0066715F"/>
    <w:rsid w:val="00667748"/>
    <w:rsid w:val="00667C77"/>
    <w:rsid w:val="00667CB0"/>
    <w:rsid w:val="00667FAF"/>
    <w:rsid w:val="00670EF2"/>
    <w:rsid w:val="006711DF"/>
    <w:rsid w:val="00672162"/>
    <w:rsid w:val="00672600"/>
    <w:rsid w:val="00672762"/>
    <w:rsid w:val="00672A83"/>
    <w:rsid w:val="00673259"/>
    <w:rsid w:val="0067340A"/>
    <w:rsid w:val="0067434A"/>
    <w:rsid w:val="006746DC"/>
    <w:rsid w:val="00674A19"/>
    <w:rsid w:val="00675615"/>
    <w:rsid w:val="00675D43"/>
    <w:rsid w:val="00676752"/>
    <w:rsid w:val="00676E30"/>
    <w:rsid w:val="00677987"/>
    <w:rsid w:val="00677E92"/>
    <w:rsid w:val="00677FC1"/>
    <w:rsid w:val="0068030D"/>
    <w:rsid w:val="006811B5"/>
    <w:rsid w:val="006819A4"/>
    <w:rsid w:val="00681A2D"/>
    <w:rsid w:val="006824F5"/>
    <w:rsid w:val="00682E60"/>
    <w:rsid w:val="006831A6"/>
    <w:rsid w:val="0068390B"/>
    <w:rsid w:val="006847FB"/>
    <w:rsid w:val="00684C31"/>
    <w:rsid w:val="00684CE7"/>
    <w:rsid w:val="006866F8"/>
    <w:rsid w:val="00686CA2"/>
    <w:rsid w:val="00686FC3"/>
    <w:rsid w:val="00687A23"/>
    <w:rsid w:val="006908CC"/>
    <w:rsid w:val="0069159C"/>
    <w:rsid w:val="00691E84"/>
    <w:rsid w:val="006928B2"/>
    <w:rsid w:val="0069322F"/>
    <w:rsid w:val="00693986"/>
    <w:rsid w:val="00693B8D"/>
    <w:rsid w:val="00693FCF"/>
    <w:rsid w:val="0069465E"/>
    <w:rsid w:val="006948E2"/>
    <w:rsid w:val="00695286"/>
    <w:rsid w:val="006953F2"/>
    <w:rsid w:val="00695782"/>
    <w:rsid w:val="006961E6"/>
    <w:rsid w:val="00696B44"/>
    <w:rsid w:val="00696C29"/>
    <w:rsid w:val="00696C91"/>
    <w:rsid w:val="00697B3B"/>
    <w:rsid w:val="00697B93"/>
    <w:rsid w:val="006A00DF"/>
    <w:rsid w:val="006A0A47"/>
    <w:rsid w:val="006A0B00"/>
    <w:rsid w:val="006A0CD7"/>
    <w:rsid w:val="006A224F"/>
    <w:rsid w:val="006A229B"/>
    <w:rsid w:val="006A2BAE"/>
    <w:rsid w:val="006A2F7B"/>
    <w:rsid w:val="006A32AA"/>
    <w:rsid w:val="006A45AE"/>
    <w:rsid w:val="006A47EB"/>
    <w:rsid w:val="006A48C9"/>
    <w:rsid w:val="006A491B"/>
    <w:rsid w:val="006A495A"/>
    <w:rsid w:val="006A52B0"/>
    <w:rsid w:val="006A57B8"/>
    <w:rsid w:val="006A69EB"/>
    <w:rsid w:val="006A7114"/>
    <w:rsid w:val="006A7410"/>
    <w:rsid w:val="006B0546"/>
    <w:rsid w:val="006B0C42"/>
    <w:rsid w:val="006B0F49"/>
    <w:rsid w:val="006B13E6"/>
    <w:rsid w:val="006B165F"/>
    <w:rsid w:val="006B1B3B"/>
    <w:rsid w:val="006B2121"/>
    <w:rsid w:val="006B23D1"/>
    <w:rsid w:val="006B26B1"/>
    <w:rsid w:val="006B2C00"/>
    <w:rsid w:val="006B2CBB"/>
    <w:rsid w:val="006B31F6"/>
    <w:rsid w:val="006B35EA"/>
    <w:rsid w:val="006B3888"/>
    <w:rsid w:val="006B38A4"/>
    <w:rsid w:val="006B498A"/>
    <w:rsid w:val="006B4FD7"/>
    <w:rsid w:val="006B5EF2"/>
    <w:rsid w:val="006B6206"/>
    <w:rsid w:val="006B68D9"/>
    <w:rsid w:val="006B74C5"/>
    <w:rsid w:val="006B7A0D"/>
    <w:rsid w:val="006B7C63"/>
    <w:rsid w:val="006C037D"/>
    <w:rsid w:val="006C0998"/>
    <w:rsid w:val="006C1AB5"/>
    <w:rsid w:val="006C20A2"/>
    <w:rsid w:val="006C2558"/>
    <w:rsid w:val="006C2616"/>
    <w:rsid w:val="006C26DA"/>
    <w:rsid w:val="006C27D5"/>
    <w:rsid w:val="006C30AA"/>
    <w:rsid w:val="006C44EA"/>
    <w:rsid w:val="006C46F9"/>
    <w:rsid w:val="006C49BF"/>
    <w:rsid w:val="006C4B1C"/>
    <w:rsid w:val="006C5290"/>
    <w:rsid w:val="006C678D"/>
    <w:rsid w:val="006C6C19"/>
    <w:rsid w:val="006C7795"/>
    <w:rsid w:val="006D015E"/>
    <w:rsid w:val="006D0A22"/>
    <w:rsid w:val="006D0A23"/>
    <w:rsid w:val="006D0F35"/>
    <w:rsid w:val="006D1302"/>
    <w:rsid w:val="006D2299"/>
    <w:rsid w:val="006D26C9"/>
    <w:rsid w:val="006D32E5"/>
    <w:rsid w:val="006D3F4F"/>
    <w:rsid w:val="006D46A7"/>
    <w:rsid w:val="006D52F7"/>
    <w:rsid w:val="006D5791"/>
    <w:rsid w:val="006D6E56"/>
    <w:rsid w:val="006D71BA"/>
    <w:rsid w:val="006D7241"/>
    <w:rsid w:val="006E0061"/>
    <w:rsid w:val="006E0158"/>
    <w:rsid w:val="006E04BA"/>
    <w:rsid w:val="006E0808"/>
    <w:rsid w:val="006E08B8"/>
    <w:rsid w:val="006E1438"/>
    <w:rsid w:val="006E1528"/>
    <w:rsid w:val="006E2657"/>
    <w:rsid w:val="006E2745"/>
    <w:rsid w:val="006E2B61"/>
    <w:rsid w:val="006E3696"/>
    <w:rsid w:val="006E39EF"/>
    <w:rsid w:val="006E3B07"/>
    <w:rsid w:val="006E3BB3"/>
    <w:rsid w:val="006E434B"/>
    <w:rsid w:val="006E489B"/>
    <w:rsid w:val="006E4D58"/>
    <w:rsid w:val="006E5E79"/>
    <w:rsid w:val="006E5FA3"/>
    <w:rsid w:val="006E6213"/>
    <w:rsid w:val="006E6DD5"/>
    <w:rsid w:val="006E77F2"/>
    <w:rsid w:val="006F078A"/>
    <w:rsid w:val="006F0CF9"/>
    <w:rsid w:val="006F1554"/>
    <w:rsid w:val="006F19F0"/>
    <w:rsid w:val="006F217B"/>
    <w:rsid w:val="006F2E3E"/>
    <w:rsid w:val="006F32EE"/>
    <w:rsid w:val="006F3589"/>
    <w:rsid w:val="006F367D"/>
    <w:rsid w:val="006F3790"/>
    <w:rsid w:val="006F3F63"/>
    <w:rsid w:val="006F3FDC"/>
    <w:rsid w:val="006F4033"/>
    <w:rsid w:val="006F4C49"/>
    <w:rsid w:val="006F4CFB"/>
    <w:rsid w:val="006F58D3"/>
    <w:rsid w:val="006F5A3E"/>
    <w:rsid w:val="006F5A9E"/>
    <w:rsid w:val="006F5BD5"/>
    <w:rsid w:val="006F6704"/>
    <w:rsid w:val="006F69ED"/>
    <w:rsid w:val="006F71A4"/>
    <w:rsid w:val="006F721F"/>
    <w:rsid w:val="006F7B19"/>
    <w:rsid w:val="00700046"/>
    <w:rsid w:val="00700254"/>
    <w:rsid w:val="007009DA"/>
    <w:rsid w:val="00700A17"/>
    <w:rsid w:val="00700BBA"/>
    <w:rsid w:val="00701AE2"/>
    <w:rsid w:val="00701C2A"/>
    <w:rsid w:val="00703629"/>
    <w:rsid w:val="007038A2"/>
    <w:rsid w:val="00703A4A"/>
    <w:rsid w:val="00703BAC"/>
    <w:rsid w:val="00704097"/>
    <w:rsid w:val="00704342"/>
    <w:rsid w:val="00704E49"/>
    <w:rsid w:val="00705490"/>
    <w:rsid w:val="007054CA"/>
    <w:rsid w:val="007057B9"/>
    <w:rsid w:val="00705C64"/>
    <w:rsid w:val="00706EE1"/>
    <w:rsid w:val="0070772E"/>
    <w:rsid w:val="0070774B"/>
    <w:rsid w:val="00707DF8"/>
    <w:rsid w:val="0071028E"/>
    <w:rsid w:val="00710B2E"/>
    <w:rsid w:val="007110CE"/>
    <w:rsid w:val="007110F4"/>
    <w:rsid w:val="0071125A"/>
    <w:rsid w:val="007113E7"/>
    <w:rsid w:val="007125CF"/>
    <w:rsid w:val="00712856"/>
    <w:rsid w:val="00713352"/>
    <w:rsid w:val="00713413"/>
    <w:rsid w:val="007138E8"/>
    <w:rsid w:val="00713C88"/>
    <w:rsid w:val="00715022"/>
    <w:rsid w:val="00715726"/>
    <w:rsid w:val="00715807"/>
    <w:rsid w:val="007162D4"/>
    <w:rsid w:val="0071635D"/>
    <w:rsid w:val="00716483"/>
    <w:rsid w:val="00716CD7"/>
    <w:rsid w:val="007173BB"/>
    <w:rsid w:val="00717A54"/>
    <w:rsid w:val="00717DCE"/>
    <w:rsid w:val="00720004"/>
    <w:rsid w:val="00720382"/>
    <w:rsid w:val="00720615"/>
    <w:rsid w:val="00721110"/>
    <w:rsid w:val="00721C68"/>
    <w:rsid w:val="00721D83"/>
    <w:rsid w:val="00721E13"/>
    <w:rsid w:val="007225D4"/>
    <w:rsid w:val="00722B45"/>
    <w:rsid w:val="00723433"/>
    <w:rsid w:val="00723AF1"/>
    <w:rsid w:val="00723DC9"/>
    <w:rsid w:val="00723F00"/>
    <w:rsid w:val="0072437A"/>
    <w:rsid w:val="00724960"/>
    <w:rsid w:val="00725104"/>
    <w:rsid w:val="007255CB"/>
    <w:rsid w:val="0072589C"/>
    <w:rsid w:val="00725ABD"/>
    <w:rsid w:val="00725B2A"/>
    <w:rsid w:val="00725C52"/>
    <w:rsid w:val="007274A8"/>
    <w:rsid w:val="007304A6"/>
    <w:rsid w:val="00730BA1"/>
    <w:rsid w:val="00730E8C"/>
    <w:rsid w:val="007313CD"/>
    <w:rsid w:val="00731C2E"/>
    <w:rsid w:val="00732124"/>
    <w:rsid w:val="00732EAD"/>
    <w:rsid w:val="00734478"/>
    <w:rsid w:val="0073465A"/>
    <w:rsid w:val="007351DC"/>
    <w:rsid w:val="0073574D"/>
    <w:rsid w:val="00735909"/>
    <w:rsid w:val="007359F6"/>
    <w:rsid w:val="00736E0D"/>
    <w:rsid w:val="00736E27"/>
    <w:rsid w:val="00737002"/>
    <w:rsid w:val="0073754A"/>
    <w:rsid w:val="00737A8C"/>
    <w:rsid w:val="00737C12"/>
    <w:rsid w:val="00740128"/>
    <w:rsid w:val="0074061D"/>
    <w:rsid w:val="00740B2F"/>
    <w:rsid w:val="007414B0"/>
    <w:rsid w:val="00742238"/>
    <w:rsid w:val="007424CF"/>
    <w:rsid w:val="007429BF"/>
    <w:rsid w:val="00742A9C"/>
    <w:rsid w:val="007430B7"/>
    <w:rsid w:val="00743244"/>
    <w:rsid w:val="007449EF"/>
    <w:rsid w:val="00744E49"/>
    <w:rsid w:val="00744EF3"/>
    <w:rsid w:val="00745CBE"/>
    <w:rsid w:val="00745DE3"/>
    <w:rsid w:val="007469E6"/>
    <w:rsid w:val="00747507"/>
    <w:rsid w:val="00747B91"/>
    <w:rsid w:val="00747FA1"/>
    <w:rsid w:val="00750233"/>
    <w:rsid w:val="00750D5A"/>
    <w:rsid w:val="00751248"/>
    <w:rsid w:val="0075149A"/>
    <w:rsid w:val="007519D8"/>
    <w:rsid w:val="00752424"/>
    <w:rsid w:val="00752BEB"/>
    <w:rsid w:val="00753233"/>
    <w:rsid w:val="007532B5"/>
    <w:rsid w:val="007542DC"/>
    <w:rsid w:val="007546E2"/>
    <w:rsid w:val="00754880"/>
    <w:rsid w:val="00754BF8"/>
    <w:rsid w:val="00755FBC"/>
    <w:rsid w:val="007560A9"/>
    <w:rsid w:val="007562ED"/>
    <w:rsid w:val="00757288"/>
    <w:rsid w:val="00757758"/>
    <w:rsid w:val="00757D81"/>
    <w:rsid w:val="00760174"/>
    <w:rsid w:val="00760709"/>
    <w:rsid w:val="00760844"/>
    <w:rsid w:val="00760A9C"/>
    <w:rsid w:val="00760AC0"/>
    <w:rsid w:val="00760C5C"/>
    <w:rsid w:val="007619F4"/>
    <w:rsid w:val="0076229F"/>
    <w:rsid w:val="007622AB"/>
    <w:rsid w:val="007622E3"/>
    <w:rsid w:val="0076233F"/>
    <w:rsid w:val="00762EC7"/>
    <w:rsid w:val="0076388D"/>
    <w:rsid w:val="00763B64"/>
    <w:rsid w:val="00763CF4"/>
    <w:rsid w:val="00763D4E"/>
    <w:rsid w:val="00763D90"/>
    <w:rsid w:val="00763DE4"/>
    <w:rsid w:val="00764D3F"/>
    <w:rsid w:val="007655BA"/>
    <w:rsid w:val="00765C86"/>
    <w:rsid w:val="00765D2B"/>
    <w:rsid w:val="00766819"/>
    <w:rsid w:val="007668F9"/>
    <w:rsid w:val="0076695E"/>
    <w:rsid w:val="00766D43"/>
    <w:rsid w:val="0076771F"/>
    <w:rsid w:val="00767C20"/>
    <w:rsid w:val="0077005A"/>
    <w:rsid w:val="00771A4A"/>
    <w:rsid w:val="00772D8C"/>
    <w:rsid w:val="0077375E"/>
    <w:rsid w:val="00773944"/>
    <w:rsid w:val="00774443"/>
    <w:rsid w:val="007748C6"/>
    <w:rsid w:val="007748F5"/>
    <w:rsid w:val="00775A72"/>
    <w:rsid w:val="00776650"/>
    <w:rsid w:val="007768EB"/>
    <w:rsid w:val="00776A73"/>
    <w:rsid w:val="00776FC2"/>
    <w:rsid w:val="00777185"/>
    <w:rsid w:val="00777805"/>
    <w:rsid w:val="007779C0"/>
    <w:rsid w:val="00777E06"/>
    <w:rsid w:val="00780276"/>
    <w:rsid w:val="00780286"/>
    <w:rsid w:val="0078067A"/>
    <w:rsid w:val="00781AAB"/>
    <w:rsid w:val="00781D48"/>
    <w:rsid w:val="00781FAD"/>
    <w:rsid w:val="0078220E"/>
    <w:rsid w:val="00782423"/>
    <w:rsid w:val="0078274E"/>
    <w:rsid w:val="00782AAC"/>
    <w:rsid w:val="00782C3D"/>
    <w:rsid w:val="007831F3"/>
    <w:rsid w:val="00783411"/>
    <w:rsid w:val="00783967"/>
    <w:rsid w:val="00783AE2"/>
    <w:rsid w:val="00784193"/>
    <w:rsid w:val="007846E4"/>
    <w:rsid w:val="00784D0A"/>
    <w:rsid w:val="00784F57"/>
    <w:rsid w:val="00784F70"/>
    <w:rsid w:val="00785078"/>
    <w:rsid w:val="00785244"/>
    <w:rsid w:val="007854DC"/>
    <w:rsid w:val="0078597E"/>
    <w:rsid w:val="00785B13"/>
    <w:rsid w:val="0078726A"/>
    <w:rsid w:val="0078749B"/>
    <w:rsid w:val="007903F0"/>
    <w:rsid w:val="00790451"/>
    <w:rsid w:val="00791B58"/>
    <w:rsid w:val="00791C76"/>
    <w:rsid w:val="00792005"/>
    <w:rsid w:val="007920CD"/>
    <w:rsid w:val="00792101"/>
    <w:rsid w:val="0079225F"/>
    <w:rsid w:val="00792653"/>
    <w:rsid w:val="0079302F"/>
    <w:rsid w:val="007930E7"/>
    <w:rsid w:val="007938C2"/>
    <w:rsid w:val="00793CDC"/>
    <w:rsid w:val="007940C7"/>
    <w:rsid w:val="00795BB8"/>
    <w:rsid w:val="007962A5"/>
    <w:rsid w:val="0079666C"/>
    <w:rsid w:val="00796D4D"/>
    <w:rsid w:val="00796EAB"/>
    <w:rsid w:val="007978FE"/>
    <w:rsid w:val="007979F8"/>
    <w:rsid w:val="007A0009"/>
    <w:rsid w:val="007A0816"/>
    <w:rsid w:val="007A1D8F"/>
    <w:rsid w:val="007A1ED5"/>
    <w:rsid w:val="007A24F9"/>
    <w:rsid w:val="007A2A0D"/>
    <w:rsid w:val="007A2D90"/>
    <w:rsid w:val="007A4024"/>
    <w:rsid w:val="007A40D5"/>
    <w:rsid w:val="007A40DA"/>
    <w:rsid w:val="007A40EE"/>
    <w:rsid w:val="007A4316"/>
    <w:rsid w:val="007A4C88"/>
    <w:rsid w:val="007A4CA7"/>
    <w:rsid w:val="007A625D"/>
    <w:rsid w:val="007A6619"/>
    <w:rsid w:val="007A6C07"/>
    <w:rsid w:val="007A6D23"/>
    <w:rsid w:val="007A71E4"/>
    <w:rsid w:val="007A7B91"/>
    <w:rsid w:val="007A7CF8"/>
    <w:rsid w:val="007B01D6"/>
    <w:rsid w:val="007B0605"/>
    <w:rsid w:val="007B09C1"/>
    <w:rsid w:val="007B15B0"/>
    <w:rsid w:val="007B1830"/>
    <w:rsid w:val="007B23AC"/>
    <w:rsid w:val="007B24E9"/>
    <w:rsid w:val="007B273F"/>
    <w:rsid w:val="007B306C"/>
    <w:rsid w:val="007B3B7B"/>
    <w:rsid w:val="007B44AC"/>
    <w:rsid w:val="007B4E97"/>
    <w:rsid w:val="007B52A1"/>
    <w:rsid w:val="007B54D3"/>
    <w:rsid w:val="007B5AA5"/>
    <w:rsid w:val="007B6052"/>
    <w:rsid w:val="007B68AF"/>
    <w:rsid w:val="007B6A94"/>
    <w:rsid w:val="007B6F18"/>
    <w:rsid w:val="007B7023"/>
    <w:rsid w:val="007B77F5"/>
    <w:rsid w:val="007B7A69"/>
    <w:rsid w:val="007B7BAE"/>
    <w:rsid w:val="007B7ED7"/>
    <w:rsid w:val="007C0018"/>
    <w:rsid w:val="007C0B17"/>
    <w:rsid w:val="007C281F"/>
    <w:rsid w:val="007C300E"/>
    <w:rsid w:val="007C3851"/>
    <w:rsid w:val="007C3965"/>
    <w:rsid w:val="007C3F1B"/>
    <w:rsid w:val="007C3F6F"/>
    <w:rsid w:val="007C411D"/>
    <w:rsid w:val="007C4341"/>
    <w:rsid w:val="007C43F6"/>
    <w:rsid w:val="007C4756"/>
    <w:rsid w:val="007C5B58"/>
    <w:rsid w:val="007C5CFA"/>
    <w:rsid w:val="007C5FED"/>
    <w:rsid w:val="007C6515"/>
    <w:rsid w:val="007C66CE"/>
    <w:rsid w:val="007C6B5E"/>
    <w:rsid w:val="007C6B80"/>
    <w:rsid w:val="007D02E1"/>
    <w:rsid w:val="007D0767"/>
    <w:rsid w:val="007D1557"/>
    <w:rsid w:val="007D1A97"/>
    <w:rsid w:val="007D2081"/>
    <w:rsid w:val="007D2213"/>
    <w:rsid w:val="007D2510"/>
    <w:rsid w:val="007D2871"/>
    <w:rsid w:val="007D2AE2"/>
    <w:rsid w:val="007D3269"/>
    <w:rsid w:val="007D49AF"/>
    <w:rsid w:val="007D4CE0"/>
    <w:rsid w:val="007D4FB1"/>
    <w:rsid w:val="007D57EC"/>
    <w:rsid w:val="007D5A03"/>
    <w:rsid w:val="007D6CA4"/>
    <w:rsid w:val="007D6DF4"/>
    <w:rsid w:val="007D72B0"/>
    <w:rsid w:val="007D75EE"/>
    <w:rsid w:val="007E01EF"/>
    <w:rsid w:val="007E152B"/>
    <w:rsid w:val="007E1E76"/>
    <w:rsid w:val="007E2E6F"/>
    <w:rsid w:val="007E34E2"/>
    <w:rsid w:val="007E35C0"/>
    <w:rsid w:val="007E36F1"/>
    <w:rsid w:val="007E4FF5"/>
    <w:rsid w:val="007E59FE"/>
    <w:rsid w:val="007E6076"/>
    <w:rsid w:val="007E6656"/>
    <w:rsid w:val="007E74CF"/>
    <w:rsid w:val="007F04E1"/>
    <w:rsid w:val="007F081E"/>
    <w:rsid w:val="007F0853"/>
    <w:rsid w:val="007F10E8"/>
    <w:rsid w:val="007F134F"/>
    <w:rsid w:val="007F1535"/>
    <w:rsid w:val="007F19CA"/>
    <w:rsid w:val="007F206A"/>
    <w:rsid w:val="007F3EDF"/>
    <w:rsid w:val="007F4437"/>
    <w:rsid w:val="007F4864"/>
    <w:rsid w:val="007F4E4B"/>
    <w:rsid w:val="007F5567"/>
    <w:rsid w:val="007F5672"/>
    <w:rsid w:val="007F5908"/>
    <w:rsid w:val="007F5DD1"/>
    <w:rsid w:val="007F5F9B"/>
    <w:rsid w:val="007F69EA"/>
    <w:rsid w:val="007F7445"/>
    <w:rsid w:val="007F74E2"/>
    <w:rsid w:val="007F7CEA"/>
    <w:rsid w:val="007F7DEC"/>
    <w:rsid w:val="007F7ED9"/>
    <w:rsid w:val="00800BA4"/>
    <w:rsid w:val="008012E4"/>
    <w:rsid w:val="0080139B"/>
    <w:rsid w:val="008020E3"/>
    <w:rsid w:val="008025C2"/>
    <w:rsid w:val="00803021"/>
    <w:rsid w:val="0080337B"/>
    <w:rsid w:val="008034C9"/>
    <w:rsid w:val="00803836"/>
    <w:rsid w:val="00803B41"/>
    <w:rsid w:val="00804CF4"/>
    <w:rsid w:val="00805036"/>
    <w:rsid w:val="00805DB4"/>
    <w:rsid w:val="008068DE"/>
    <w:rsid w:val="00806908"/>
    <w:rsid w:val="00806C9A"/>
    <w:rsid w:val="00806EA8"/>
    <w:rsid w:val="00807587"/>
    <w:rsid w:val="0080766F"/>
    <w:rsid w:val="00810439"/>
    <w:rsid w:val="00810BFD"/>
    <w:rsid w:val="008122D2"/>
    <w:rsid w:val="00812F5F"/>
    <w:rsid w:val="008130B6"/>
    <w:rsid w:val="00814435"/>
    <w:rsid w:val="00814752"/>
    <w:rsid w:val="00814800"/>
    <w:rsid w:val="00814C36"/>
    <w:rsid w:val="00814D18"/>
    <w:rsid w:val="00815035"/>
    <w:rsid w:val="00815214"/>
    <w:rsid w:val="008157D9"/>
    <w:rsid w:val="00815856"/>
    <w:rsid w:val="00816189"/>
    <w:rsid w:val="00816457"/>
    <w:rsid w:val="00816AB7"/>
    <w:rsid w:val="00816D62"/>
    <w:rsid w:val="0081705B"/>
    <w:rsid w:val="008174D4"/>
    <w:rsid w:val="00820CD8"/>
    <w:rsid w:val="0082113C"/>
    <w:rsid w:val="008212CA"/>
    <w:rsid w:val="008213DC"/>
    <w:rsid w:val="008213E0"/>
    <w:rsid w:val="008214E0"/>
    <w:rsid w:val="008223B0"/>
    <w:rsid w:val="00822D5B"/>
    <w:rsid w:val="00822F35"/>
    <w:rsid w:val="0082408B"/>
    <w:rsid w:val="008250F0"/>
    <w:rsid w:val="008254BE"/>
    <w:rsid w:val="008305F9"/>
    <w:rsid w:val="00830C26"/>
    <w:rsid w:val="00832E5C"/>
    <w:rsid w:val="00833DAB"/>
    <w:rsid w:val="008346DB"/>
    <w:rsid w:val="00835850"/>
    <w:rsid w:val="00836D0D"/>
    <w:rsid w:val="00837159"/>
    <w:rsid w:val="008408DD"/>
    <w:rsid w:val="00840B4D"/>
    <w:rsid w:val="00841318"/>
    <w:rsid w:val="00842AFD"/>
    <w:rsid w:val="008436BC"/>
    <w:rsid w:val="00843BC1"/>
    <w:rsid w:val="00844855"/>
    <w:rsid w:val="008449F5"/>
    <w:rsid w:val="00844B7A"/>
    <w:rsid w:val="00845283"/>
    <w:rsid w:val="008453AA"/>
    <w:rsid w:val="0084590B"/>
    <w:rsid w:val="00846647"/>
    <w:rsid w:val="0084685C"/>
    <w:rsid w:val="00846A8B"/>
    <w:rsid w:val="00846B9B"/>
    <w:rsid w:val="00846FEE"/>
    <w:rsid w:val="00847668"/>
    <w:rsid w:val="00847998"/>
    <w:rsid w:val="0084799F"/>
    <w:rsid w:val="00847CBA"/>
    <w:rsid w:val="00850A1F"/>
    <w:rsid w:val="00850A39"/>
    <w:rsid w:val="008517E7"/>
    <w:rsid w:val="00851EB6"/>
    <w:rsid w:val="008527D8"/>
    <w:rsid w:val="00854B01"/>
    <w:rsid w:val="00854C7C"/>
    <w:rsid w:val="008551BD"/>
    <w:rsid w:val="008557E6"/>
    <w:rsid w:val="0085605C"/>
    <w:rsid w:val="008568F9"/>
    <w:rsid w:val="00856F7F"/>
    <w:rsid w:val="0085740A"/>
    <w:rsid w:val="008604E8"/>
    <w:rsid w:val="008611E6"/>
    <w:rsid w:val="00861571"/>
    <w:rsid w:val="00861B7A"/>
    <w:rsid w:val="00861F06"/>
    <w:rsid w:val="00862293"/>
    <w:rsid w:val="0086238E"/>
    <w:rsid w:val="008626A2"/>
    <w:rsid w:val="0086306D"/>
    <w:rsid w:val="0086342B"/>
    <w:rsid w:val="00863B27"/>
    <w:rsid w:val="00863C8E"/>
    <w:rsid w:val="00863E35"/>
    <w:rsid w:val="008640FA"/>
    <w:rsid w:val="008647CF"/>
    <w:rsid w:val="00864C93"/>
    <w:rsid w:val="00865602"/>
    <w:rsid w:val="00865799"/>
    <w:rsid w:val="00865A94"/>
    <w:rsid w:val="00865EA9"/>
    <w:rsid w:val="0086686B"/>
    <w:rsid w:val="00866A8D"/>
    <w:rsid w:val="008671A5"/>
    <w:rsid w:val="008677D3"/>
    <w:rsid w:val="00871509"/>
    <w:rsid w:val="00871589"/>
    <w:rsid w:val="00871C9D"/>
    <w:rsid w:val="008724A6"/>
    <w:rsid w:val="0087250D"/>
    <w:rsid w:val="0087257F"/>
    <w:rsid w:val="00872B1C"/>
    <w:rsid w:val="00872EE6"/>
    <w:rsid w:val="00873DD2"/>
    <w:rsid w:val="0087410A"/>
    <w:rsid w:val="00874FCA"/>
    <w:rsid w:val="008751F1"/>
    <w:rsid w:val="00877597"/>
    <w:rsid w:val="00880D90"/>
    <w:rsid w:val="00880FE4"/>
    <w:rsid w:val="0088247F"/>
    <w:rsid w:val="00882DAD"/>
    <w:rsid w:val="00883624"/>
    <w:rsid w:val="008843B6"/>
    <w:rsid w:val="0088512F"/>
    <w:rsid w:val="008857F2"/>
    <w:rsid w:val="00885E09"/>
    <w:rsid w:val="008860E7"/>
    <w:rsid w:val="008871CC"/>
    <w:rsid w:val="008872B5"/>
    <w:rsid w:val="0088756D"/>
    <w:rsid w:val="00890373"/>
    <w:rsid w:val="00890447"/>
    <w:rsid w:val="00890776"/>
    <w:rsid w:val="00890A9E"/>
    <w:rsid w:val="0089104C"/>
    <w:rsid w:val="00891A26"/>
    <w:rsid w:val="00891B77"/>
    <w:rsid w:val="00891C5D"/>
    <w:rsid w:val="00892320"/>
    <w:rsid w:val="008926BA"/>
    <w:rsid w:val="00892BAE"/>
    <w:rsid w:val="00892E03"/>
    <w:rsid w:val="00893A97"/>
    <w:rsid w:val="00893B86"/>
    <w:rsid w:val="0089401B"/>
    <w:rsid w:val="0089414A"/>
    <w:rsid w:val="0089429C"/>
    <w:rsid w:val="008948F5"/>
    <w:rsid w:val="0089508A"/>
    <w:rsid w:val="00895B4D"/>
    <w:rsid w:val="0089697C"/>
    <w:rsid w:val="00896A1A"/>
    <w:rsid w:val="00896A3E"/>
    <w:rsid w:val="00897D9A"/>
    <w:rsid w:val="008A0315"/>
    <w:rsid w:val="008A0C6E"/>
    <w:rsid w:val="008A1313"/>
    <w:rsid w:val="008A375E"/>
    <w:rsid w:val="008A42D3"/>
    <w:rsid w:val="008A42F0"/>
    <w:rsid w:val="008A493A"/>
    <w:rsid w:val="008A4B60"/>
    <w:rsid w:val="008A59FE"/>
    <w:rsid w:val="008A6B5B"/>
    <w:rsid w:val="008B095A"/>
    <w:rsid w:val="008B166A"/>
    <w:rsid w:val="008B2459"/>
    <w:rsid w:val="008B281F"/>
    <w:rsid w:val="008B288F"/>
    <w:rsid w:val="008B3DD3"/>
    <w:rsid w:val="008B41EF"/>
    <w:rsid w:val="008B43A5"/>
    <w:rsid w:val="008B4D0A"/>
    <w:rsid w:val="008B51A1"/>
    <w:rsid w:val="008B5838"/>
    <w:rsid w:val="008B629A"/>
    <w:rsid w:val="008B6B0F"/>
    <w:rsid w:val="008B6B57"/>
    <w:rsid w:val="008B6EBD"/>
    <w:rsid w:val="008C0269"/>
    <w:rsid w:val="008C0792"/>
    <w:rsid w:val="008C1929"/>
    <w:rsid w:val="008C24EF"/>
    <w:rsid w:val="008C295C"/>
    <w:rsid w:val="008C2C97"/>
    <w:rsid w:val="008C34A9"/>
    <w:rsid w:val="008C34EB"/>
    <w:rsid w:val="008C3602"/>
    <w:rsid w:val="008C47F4"/>
    <w:rsid w:val="008C6581"/>
    <w:rsid w:val="008C70B8"/>
    <w:rsid w:val="008C7431"/>
    <w:rsid w:val="008C77AE"/>
    <w:rsid w:val="008C7A64"/>
    <w:rsid w:val="008D033D"/>
    <w:rsid w:val="008D043E"/>
    <w:rsid w:val="008D0E22"/>
    <w:rsid w:val="008D1703"/>
    <w:rsid w:val="008D1A3D"/>
    <w:rsid w:val="008D2971"/>
    <w:rsid w:val="008D2DFE"/>
    <w:rsid w:val="008D3F88"/>
    <w:rsid w:val="008D4DC7"/>
    <w:rsid w:val="008D5558"/>
    <w:rsid w:val="008D59C3"/>
    <w:rsid w:val="008D5AC5"/>
    <w:rsid w:val="008D5F73"/>
    <w:rsid w:val="008D6094"/>
    <w:rsid w:val="008D67F3"/>
    <w:rsid w:val="008D6899"/>
    <w:rsid w:val="008D68D8"/>
    <w:rsid w:val="008D70F9"/>
    <w:rsid w:val="008D74B6"/>
    <w:rsid w:val="008D7A34"/>
    <w:rsid w:val="008D7EE5"/>
    <w:rsid w:val="008E037E"/>
    <w:rsid w:val="008E12F9"/>
    <w:rsid w:val="008E235A"/>
    <w:rsid w:val="008E2C1F"/>
    <w:rsid w:val="008E2E0F"/>
    <w:rsid w:val="008E336B"/>
    <w:rsid w:val="008E347C"/>
    <w:rsid w:val="008E47B7"/>
    <w:rsid w:val="008E4C01"/>
    <w:rsid w:val="008E5106"/>
    <w:rsid w:val="008E5169"/>
    <w:rsid w:val="008E5369"/>
    <w:rsid w:val="008E57F6"/>
    <w:rsid w:val="008E5AFB"/>
    <w:rsid w:val="008E67A9"/>
    <w:rsid w:val="008E755F"/>
    <w:rsid w:val="008E7E5B"/>
    <w:rsid w:val="008E7EC2"/>
    <w:rsid w:val="008F06D7"/>
    <w:rsid w:val="008F0D21"/>
    <w:rsid w:val="008F10F7"/>
    <w:rsid w:val="008F11E9"/>
    <w:rsid w:val="008F1554"/>
    <w:rsid w:val="008F1912"/>
    <w:rsid w:val="008F1B70"/>
    <w:rsid w:val="008F1E75"/>
    <w:rsid w:val="008F1EB3"/>
    <w:rsid w:val="008F225D"/>
    <w:rsid w:val="008F2C91"/>
    <w:rsid w:val="008F2EB4"/>
    <w:rsid w:val="008F3718"/>
    <w:rsid w:val="008F3894"/>
    <w:rsid w:val="008F4DA3"/>
    <w:rsid w:val="008F4EDF"/>
    <w:rsid w:val="008F564A"/>
    <w:rsid w:val="008F579B"/>
    <w:rsid w:val="008F5B5A"/>
    <w:rsid w:val="008F6399"/>
    <w:rsid w:val="008F680D"/>
    <w:rsid w:val="008F6DBA"/>
    <w:rsid w:val="008F7149"/>
    <w:rsid w:val="008F716E"/>
    <w:rsid w:val="008F75CA"/>
    <w:rsid w:val="008F79A5"/>
    <w:rsid w:val="0090005F"/>
    <w:rsid w:val="009005AE"/>
    <w:rsid w:val="0090094E"/>
    <w:rsid w:val="009010A2"/>
    <w:rsid w:val="00901692"/>
    <w:rsid w:val="0090283F"/>
    <w:rsid w:val="0090293D"/>
    <w:rsid w:val="00902FC9"/>
    <w:rsid w:val="00903CF1"/>
    <w:rsid w:val="009044BE"/>
    <w:rsid w:val="009045E1"/>
    <w:rsid w:val="0090509D"/>
    <w:rsid w:val="009050DD"/>
    <w:rsid w:val="00905227"/>
    <w:rsid w:val="00906404"/>
    <w:rsid w:val="00906A21"/>
    <w:rsid w:val="00906D6E"/>
    <w:rsid w:val="009079C9"/>
    <w:rsid w:val="00910933"/>
    <w:rsid w:val="00910A0A"/>
    <w:rsid w:val="00910BAA"/>
    <w:rsid w:val="00910DAD"/>
    <w:rsid w:val="0091143A"/>
    <w:rsid w:val="009121F6"/>
    <w:rsid w:val="00912DB4"/>
    <w:rsid w:val="00912E08"/>
    <w:rsid w:val="00913C36"/>
    <w:rsid w:val="00914301"/>
    <w:rsid w:val="00914B61"/>
    <w:rsid w:val="00914C02"/>
    <w:rsid w:val="009154B9"/>
    <w:rsid w:val="009159A6"/>
    <w:rsid w:val="00915E6A"/>
    <w:rsid w:val="00915F7E"/>
    <w:rsid w:val="00917E6A"/>
    <w:rsid w:val="00920B4F"/>
    <w:rsid w:val="00920D87"/>
    <w:rsid w:val="0092110C"/>
    <w:rsid w:val="009216FE"/>
    <w:rsid w:val="009219A4"/>
    <w:rsid w:val="00921A8F"/>
    <w:rsid w:val="00921F9C"/>
    <w:rsid w:val="00922836"/>
    <w:rsid w:val="009231D4"/>
    <w:rsid w:val="0092367F"/>
    <w:rsid w:val="00923746"/>
    <w:rsid w:val="009248EE"/>
    <w:rsid w:val="00924BDC"/>
    <w:rsid w:val="00924D25"/>
    <w:rsid w:val="00924EF9"/>
    <w:rsid w:val="00925368"/>
    <w:rsid w:val="00925C45"/>
    <w:rsid w:val="00925E85"/>
    <w:rsid w:val="00925F61"/>
    <w:rsid w:val="00926D6B"/>
    <w:rsid w:val="00927284"/>
    <w:rsid w:val="0093147E"/>
    <w:rsid w:val="0093166F"/>
    <w:rsid w:val="00932413"/>
    <w:rsid w:val="0093241F"/>
    <w:rsid w:val="009334C6"/>
    <w:rsid w:val="00933842"/>
    <w:rsid w:val="0093406E"/>
    <w:rsid w:val="00935312"/>
    <w:rsid w:val="00935BCE"/>
    <w:rsid w:val="0093622F"/>
    <w:rsid w:val="009362D4"/>
    <w:rsid w:val="00936ABD"/>
    <w:rsid w:val="00937731"/>
    <w:rsid w:val="00937A23"/>
    <w:rsid w:val="00937BA8"/>
    <w:rsid w:val="00937CC7"/>
    <w:rsid w:val="00937F9F"/>
    <w:rsid w:val="00940DD3"/>
    <w:rsid w:val="00941144"/>
    <w:rsid w:val="00941156"/>
    <w:rsid w:val="009413BC"/>
    <w:rsid w:val="009416E0"/>
    <w:rsid w:val="00941773"/>
    <w:rsid w:val="009422D8"/>
    <w:rsid w:val="00942802"/>
    <w:rsid w:val="00942994"/>
    <w:rsid w:val="00942B05"/>
    <w:rsid w:val="00942C74"/>
    <w:rsid w:val="00944ADE"/>
    <w:rsid w:val="00945A58"/>
    <w:rsid w:val="0094603C"/>
    <w:rsid w:val="00946087"/>
    <w:rsid w:val="00946D18"/>
    <w:rsid w:val="00946E7F"/>
    <w:rsid w:val="00947670"/>
    <w:rsid w:val="00947696"/>
    <w:rsid w:val="009505F3"/>
    <w:rsid w:val="00950907"/>
    <w:rsid w:val="00950AA3"/>
    <w:rsid w:val="00950C72"/>
    <w:rsid w:val="00950C94"/>
    <w:rsid w:val="00950D29"/>
    <w:rsid w:val="00951214"/>
    <w:rsid w:val="00951D30"/>
    <w:rsid w:val="00952F6E"/>
    <w:rsid w:val="00952F75"/>
    <w:rsid w:val="009536DA"/>
    <w:rsid w:val="00953754"/>
    <w:rsid w:val="00953A47"/>
    <w:rsid w:val="00953DED"/>
    <w:rsid w:val="00953F73"/>
    <w:rsid w:val="00954756"/>
    <w:rsid w:val="0095476B"/>
    <w:rsid w:val="00954CE6"/>
    <w:rsid w:val="009553D2"/>
    <w:rsid w:val="0095584C"/>
    <w:rsid w:val="00955A75"/>
    <w:rsid w:val="00955B06"/>
    <w:rsid w:val="00955F6B"/>
    <w:rsid w:val="00955FB4"/>
    <w:rsid w:val="00956578"/>
    <w:rsid w:val="009569E4"/>
    <w:rsid w:val="00956F99"/>
    <w:rsid w:val="00957855"/>
    <w:rsid w:val="0095788D"/>
    <w:rsid w:val="00957C0D"/>
    <w:rsid w:val="00957DE3"/>
    <w:rsid w:val="00957F7C"/>
    <w:rsid w:val="00960731"/>
    <w:rsid w:val="00960B3F"/>
    <w:rsid w:val="009610DA"/>
    <w:rsid w:val="00961A3F"/>
    <w:rsid w:val="00961B36"/>
    <w:rsid w:val="00961F57"/>
    <w:rsid w:val="00962B11"/>
    <w:rsid w:val="00962BC3"/>
    <w:rsid w:val="00963369"/>
    <w:rsid w:val="00963AF1"/>
    <w:rsid w:val="00963B90"/>
    <w:rsid w:val="00963D5B"/>
    <w:rsid w:val="00964228"/>
    <w:rsid w:val="009642A0"/>
    <w:rsid w:val="009654F3"/>
    <w:rsid w:val="009657CC"/>
    <w:rsid w:val="00966032"/>
    <w:rsid w:val="00966545"/>
    <w:rsid w:val="00966781"/>
    <w:rsid w:val="00967798"/>
    <w:rsid w:val="00970200"/>
    <w:rsid w:val="00970C24"/>
    <w:rsid w:val="00971770"/>
    <w:rsid w:val="00971F0E"/>
    <w:rsid w:val="00972004"/>
    <w:rsid w:val="0097216F"/>
    <w:rsid w:val="00972B16"/>
    <w:rsid w:val="009733F4"/>
    <w:rsid w:val="009736D7"/>
    <w:rsid w:val="00973880"/>
    <w:rsid w:val="0097413B"/>
    <w:rsid w:val="0097436E"/>
    <w:rsid w:val="0097471E"/>
    <w:rsid w:val="00974858"/>
    <w:rsid w:val="00975516"/>
    <w:rsid w:val="009757CD"/>
    <w:rsid w:val="00975811"/>
    <w:rsid w:val="00975A01"/>
    <w:rsid w:val="0097612C"/>
    <w:rsid w:val="00976160"/>
    <w:rsid w:val="00976250"/>
    <w:rsid w:val="00977BE9"/>
    <w:rsid w:val="009801EE"/>
    <w:rsid w:val="009801F2"/>
    <w:rsid w:val="0098098B"/>
    <w:rsid w:val="009812BC"/>
    <w:rsid w:val="0098180E"/>
    <w:rsid w:val="00981B8E"/>
    <w:rsid w:val="0098287D"/>
    <w:rsid w:val="00982FEF"/>
    <w:rsid w:val="00983A5A"/>
    <w:rsid w:val="00983AC0"/>
    <w:rsid w:val="00983B5E"/>
    <w:rsid w:val="00983D06"/>
    <w:rsid w:val="009845DF"/>
    <w:rsid w:val="00984711"/>
    <w:rsid w:val="00984FF2"/>
    <w:rsid w:val="00985335"/>
    <w:rsid w:val="00985373"/>
    <w:rsid w:val="00985504"/>
    <w:rsid w:val="0098553E"/>
    <w:rsid w:val="00985EF2"/>
    <w:rsid w:val="0098618A"/>
    <w:rsid w:val="00986468"/>
    <w:rsid w:val="0098716F"/>
    <w:rsid w:val="00987DC5"/>
    <w:rsid w:val="00987E0C"/>
    <w:rsid w:val="00990856"/>
    <w:rsid w:val="00990963"/>
    <w:rsid w:val="009912E1"/>
    <w:rsid w:val="0099131C"/>
    <w:rsid w:val="009913CE"/>
    <w:rsid w:val="0099223C"/>
    <w:rsid w:val="00992453"/>
    <w:rsid w:val="00993CB5"/>
    <w:rsid w:val="00993DB5"/>
    <w:rsid w:val="00993E19"/>
    <w:rsid w:val="009946DC"/>
    <w:rsid w:val="0099483C"/>
    <w:rsid w:val="009949FB"/>
    <w:rsid w:val="00994B09"/>
    <w:rsid w:val="009957E8"/>
    <w:rsid w:val="00995B16"/>
    <w:rsid w:val="00995C26"/>
    <w:rsid w:val="0099626F"/>
    <w:rsid w:val="00996385"/>
    <w:rsid w:val="00996D69"/>
    <w:rsid w:val="00996F86"/>
    <w:rsid w:val="00997860"/>
    <w:rsid w:val="009A0514"/>
    <w:rsid w:val="009A1AF7"/>
    <w:rsid w:val="009A2429"/>
    <w:rsid w:val="009A3A4E"/>
    <w:rsid w:val="009A3BD3"/>
    <w:rsid w:val="009A3CFE"/>
    <w:rsid w:val="009A3D1D"/>
    <w:rsid w:val="009A40D0"/>
    <w:rsid w:val="009A42EE"/>
    <w:rsid w:val="009A433D"/>
    <w:rsid w:val="009A45CA"/>
    <w:rsid w:val="009A49B8"/>
    <w:rsid w:val="009A52B6"/>
    <w:rsid w:val="009A55A3"/>
    <w:rsid w:val="009A5FF4"/>
    <w:rsid w:val="009A60BE"/>
    <w:rsid w:val="009A7A0E"/>
    <w:rsid w:val="009B0C35"/>
    <w:rsid w:val="009B16A2"/>
    <w:rsid w:val="009B27E0"/>
    <w:rsid w:val="009B2C0B"/>
    <w:rsid w:val="009B30F2"/>
    <w:rsid w:val="009B4296"/>
    <w:rsid w:val="009B42EC"/>
    <w:rsid w:val="009B475E"/>
    <w:rsid w:val="009B5146"/>
    <w:rsid w:val="009B6431"/>
    <w:rsid w:val="009B6538"/>
    <w:rsid w:val="009B6DA2"/>
    <w:rsid w:val="009B7905"/>
    <w:rsid w:val="009B7997"/>
    <w:rsid w:val="009C03AD"/>
    <w:rsid w:val="009C05E6"/>
    <w:rsid w:val="009C0793"/>
    <w:rsid w:val="009C0BFB"/>
    <w:rsid w:val="009C1405"/>
    <w:rsid w:val="009C2289"/>
    <w:rsid w:val="009C2942"/>
    <w:rsid w:val="009C31F1"/>
    <w:rsid w:val="009C378D"/>
    <w:rsid w:val="009C425A"/>
    <w:rsid w:val="009C43E7"/>
    <w:rsid w:val="009C48E6"/>
    <w:rsid w:val="009C56FB"/>
    <w:rsid w:val="009C672D"/>
    <w:rsid w:val="009C737F"/>
    <w:rsid w:val="009D0013"/>
    <w:rsid w:val="009D06FA"/>
    <w:rsid w:val="009D0F78"/>
    <w:rsid w:val="009D109D"/>
    <w:rsid w:val="009D1EF5"/>
    <w:rsid w:val="009D2294"/>
    <w:rsid w:val="009D27DD"/>
    <w:rsid w:val="009D2BA4"/>
    <w:rsid w:val="009D2D52"/>
    <w:rsid w:val="009D2FF2"/>
    <w:rsid w:val="009D34C8"/>
    <w:rsid w:val="009D3C69"/>
    <w:rsid w:val="009D479E"/>
    <w:rsid w:val="009D5800"/>
    <w:rsid w:val="009D5CC7"/>
    <w:rsid w:val="009D6257"/>
    <w:rsid w:val="009D6D96"/>
    <w:rsid w:val="009D7B17"/>
    <w:rsid w:val="009E134C"/>
    <w:rsid w:val="009E1804"/>
    <w:rsid w:val="009E1F72"/>
    <w:rsid w:val="009E203F"/>
    <w:rsid w:val="009E2098"/>
    <w:rsid w:val="009E2770"/>
    <w:rsid w:val="009E2D62"/>
    <w:rsid w:val="009E2EB4"/>
    <w:rsid w:val="009E4160"/>
    <w:rsid w:val="009E536E"/>
    <w:rsid w:val="009E5D05"/>
    <w:rsid w:val="009E640D"/>
    <w:rsid w:val="009E647C"/>
    <w:rsid w:val="009E6E3D"/>
    <w:rsid w:val="009E74FA"/>
    <w:rsid w:val="009E7886"/>
    <w:rsid w:val="009F016C"/>
    <w:rsid w:val="009F0634"/>
    <w:rsid w:val="009F0825"/>
    <w:rsid w:val="009F0C29"/>
    <w:rsid w:val="009F1749"/>
    <w:rsid w:val="009F20B2"/>
    <w:rsid w:val="009F29DE"/>
    <w:rsid w:val="009F2CBD"/>
    <w:rsid w:val="009F36D6"/>
    <w:rsid w:val="009F46DD"/>
    <w:rsid w:val="009F471E"/>
    <w:rsid w:val="009F48BE"/>
    <w:rsid w:val="009F4AF3"/>
    <w:rsid w:val="009F4B6C"/>
    <w:rsid w:val="009F51BF"/>
    <w:rsid w:val="009F5460"/>
    <w:rsid w:val="009F59CB"/>
    <w:rsid w:val="009F5C32"/>
    <w:rsid w:val="009F5E8F"/>
    <w:rsid w:val="009F7050"/>
    <w:rsid w:val="009F7C72"/>
    <w:rsid w:val="009F7D0F"/>
    <w:rsid w:val="00A00D0C"/>
    <w:rsid w:val="00A00EAA"/>
    <w:rsid w:val="00A015AF"/>
    <w:rsid w:val="00A018B2"/>
    <w:rsid w:val="00A0230F"/>
    <w:rsid w:val="00A025A3"/>
    <w:rsid w:val="00A02A9A"/>
    <w:rsid w:val="00A039E3"/>
    <w:rsid w:val="00A03A01"/>
    <w:rsid w:val="00A056D0"/>
    <w:rsid w:val="00A05A19"/>
    <w:rsid w:val="00A06C5C"/>
    <w:rsid w:val="00A07282"/>
    <w:rsid w:val="00A07722"/>
    <w:rsid w:val="00A10395"/>
    <w:rsid w:val="00A106CF"/>
    <w:rsid w:val="00A10FF5"/>
    <w:rsid w:val="00A1112B"/>
    <w:rsid w:val="00A113C4"/>
    <w:rsid w:val="00A119E8"/>
    <w:rsid w:val="00A11F82"/>
    <w:rsid w:val="00A1232C"/>
    <w:rsid w:val="00A1281A"/>
    <w:rsid w:val="00A12E1F"/>
    <w:rsid w:val="00A13163"/>
    <w:rsid w:val="00A13692"/>
    <w:rsid w:val="00A136F2"/>
    <w:rsid w:val="00A13AE2"/>
    <w:rsid w:val="00A14002"/>
    <w:rsid w:val="00A1451E"/>
    <w:rsid w:val="00A150CE"/>
    <w:rsid w:val="00A15BBE"/>
    <w:rsid w:val="00A15D76"/>
    <w:rsid w:val="00A16C97"/>
    <w:rsid w:val="00A16CAC"/>
    <w:rsid w:val="00A1730B"/>
    <w:rsid w:val="00A20191"/>
    <w:rsid w:val="00A206A5"/>
    <w:rsid w:val="00A21651"/>
    <w:rsid w:val="00A216EE"/>
    <w:rsid w:val="00A217A5"/>
    <w:rsid w:val="00A21F73"/>
    <w:rsid w:val="00A224B7"/>
    <w:rsid w:val="00A22683"/>
    <w:rsid w:val="00A22779"/>
    <w:rsid w:val="00A22F0E"/>
    <w:rsid w:val="00A230E8"/>
    <w:rsid w:val="00A237A1"/>
    <w:rsid w:val="00A243E7"/>
    <w:rsid w:val="00A24A1F"/>
    <w:rsid w:val="00A24EA9"/>
    <w:rsid w:val="00A2501B"/>
    <w:rsid w:val="00A2605A"/>
    <w:rsid w:val="00A26770"/>
    <w:rsid w:val="00A26AF2"/>
    <w:rsid w:val="00A27258"/>
    <w:rsid w:val="00A274FC"/>
    <w:rsid w:val="00A2756B"/>
    <w:rsid w:val="00A32D4C"/>
    <w:rsid w:val="00A332BF"/>
    <w:rsid w:val="00A33346"/>
    <w:rsid w:val="00A333AA"/>
    <w:rsid w:val="00A3345E"/>
    <w:rsid w:val="00A3669B"/>
    <w:rsid w:val="00A36755"/>
    <w:rsid w:val="00A36D32"/>
    <w:rsid w:val="00A36E98"/>
    <w:rsid w:val="00A37057"/>
    <w:rsid w:val="00A373FA"/>
    <w:rsid w:val="00A375A0"/>
    <w:rsid w:val="00A378FF"/>
    <w:rsid w:val="00A40274"/>
    <w:rsid w:val="00A402EE"/>
    <w:rsid w:val="00A403D3"/>
    <w:rsid w:val="00A403FE"/>
    <w:rsid w:val="00A4084E"/>
    <w:rsid w:val="00A40D79"/>
    <w:rsid w:val="00A42409"/>
    <w:rsid w:val="00A42627"/>
    <w:rsid w:val="00A42A03"/>
    <w:rsid w:val="00A43DF8"/>
    <w:rsid w:val="00A450F1"/>
    <w:rsid w:val="00A45351"/>
    <w:rsid w:val="00A45690"/>
    <w:rsid w:val="00A45992"/>
    <w:rsid w:val="00A45B30"/>
    <w:rsid w:val="00A45B3E"/>
    <w:rsid w:val="00A45BCF"/>
    <w:rsid w:val="00A466F2"/>
    <w:rsid w:val="00A46E3A"/>
    <w:rsid w:val="00A501E6"/>
    <w:rsid w:val="00A50407"/>
    <w:rsid w:val="00A5080E"/>
    <w:rsid w:val="00A51367"/>
    <w:rsid w:val="00A51AFF"/>
    <w:rsid w:val="00A51C32"/>
    <w:rsid w:val="00A5212D"/>
    <w:rsid w:val="00A5247E"/>
    <w:rsid w:val="00A52704"/>
    <w:rsid w:val="00A52774"/>
    <w:rsid w:val="00A529EE"/>
    <w:rsid w:val="00A52DC8"/>
    <w:rsid w:val="00A537BA"/>
    <w:rsid w:val="00A543E1"/>
    <w:rsid w:val="00A5454E"/>
    <w:rsid w:val="00A54A15"/>
    <w:rsid w:val="00A55613"/>
    <w:rsid w:val="00A55C9A"/>
    <w:rsid w:val="00A55CB0"/>
    <w:rsid w:val="00A56F21"/>
    <w:rsid w:val="00A575A9"/>
    <w:rsid w:val="00A600B7"/>
    <w:rsid w:val="00A60180"/>
    <w:rsid w:val="00A607B7"/>
    <w:rsid w:val="00A609BF"/>
    <w:rsid w:val="00A6405B"/>
    <w:rsid w:val="00A6426B"/>
    <w:rsid w:val="00A64428"/>
    <w:rsid w:val="00A649FE"/>
    <w:rsid w:val="00A64C71"/>
    <w:rsid w:val="00A6583D"/>
    <w:rsid w:val="00A6628B"/>
    <w:rsid w:val="00A66F87"/>
    <w:rsid w:val="00A6705D"/>
    <w:rsid w:val="00A708DB"/>
    <w:rsid w:val="00A7253D"/>
    <w:rsid w:val="00A72A07"/>
    <w:rsid w:val="00A72ED3"/>
    <w:rsid w:val="00A73449"/>
    <w:rsid w:val="00A734B8"/>
    <w:rsid w:val="00A73518"/>
    <w:rsid w:val="00A74060"/>
    <w:rsid w:val="00A745F6"/>
    <w:rsid w:val="00A7484D"/>
    <w:rsid w:val="00A7509F"/>
    <w:rsid w:val="00A7541C"/>
    <w:rsid w:val="00A7548F"/>
    <w:rsid w:val="00A75D14"/>
    <w:rsid w:val="00A770B4"/>
    <w:rsid w:val="00A77580"/>
    <w:rsid w:val="00A77FF7"/>
    <w:rsid w:val="00A804EC"/>
    <w:rsid w:val="00A80817"/>
    <w:rsid w:val="00A80B45"/>
    <w:rsid w:val="00A80FC3"/>
    <w:rsid w:val="00A81B4B"/>
    <w:rsid w:val="00A81BAA"/>
    <w:rsid w:val="00A81D08"/>
    <w:rsid w:val="00A82E82"/>
    <w:rsid w:val="00A83680"/>
    <w:rsid w:val="00A83F3F"/>
    <w:rsid w:val="00A8452F"/>
    <w:rsid w:val="00A84A89"/>
    <w:rsid w:val="00A84EB2"/>
    <w:rsid w:val="00A8513C"/>
    <w:rsid w:val="00A85325"/>
    <w:rsid w:val="00A854A1"/>
    <w:rsid w:val="00A85960"/>
    <w:rsid w:val="00A861EB"/>
    <w:rsid w:val="00A8656A"/>
    <w:rsid w:val="00A873A5"/>
    <w:rsid w:val="00A87860"/>
    <w:rsid w:val="00A87E09"/>
    <w:rsid w:val="00A9014C"/>
    <w:rsid w:val="00A9046A"/>
    <w:rsid w:val="00A908A9"/>
    <w:rsid w:val="00A91ABD"/>
    <w:rsid w:val="00A91D36"/>
    <w:rsid w:val="00A923A3"/>
    <w:rsid w:val="00A92B0A"/>
    <w:rsid w:val="00A92B0F"/>
    <w:rsid w:val="00A92D36"/>
    <w:rsid w:val="00A933ED"/>
    <w:rsid w:val="00A93E5E"/>
    <w:rsid w:val="00A94C0E"/>
    <w:rsid w:val="00A94C45"/>
    <w:rsid w:val="00A95AFA"/>
    <w:rsid w:val="00A95C8D"/>
    <w:rsid w:val="00AA1251"/>
    <w:rsid w:val="00AA1DAD"/>
    <w:rsid w:val="00AA226A"/>
    <w:rsid w:val="00AA2C28"/>
    <w:rsid w:val="00AA2EF4"/>
    <w:rsid w:val="00AA3DBD"/>
    <w:rsid w:val="00AA4147"/>
    <w:rsid w:val="00AA4917"/>
    <w:rsid w:val="00AA55DF"/>
    <w:rsid w:val="00AA56BD"/>
    <w:rsid w:val="00AA5E76"/>
    <w:rsid w:val="00AA6068"/>
    <w:rsid w:val="00AA6163"/>
    <w:rsid w:val="00AA629D"/>
    <w:rsid w:val="00AA6667"/>
    <w:rsid w:val="00AA7A75"/>
    <w:rsid w:val="00AA7C80"/>
    <w:rsid w:val="00AB04B3"/>
    <w:rsid w:val="00AB0E27"/>
    <w:rsid w:val="00AB1BD0"/>
    <w:rsid w:val="00AB24C8"/>
    <w:rsid w:val="00AB372E"/>
    <w:rsid w:val="00AB3B75"/>
    <w:rsid w:val="00AB3DBC"/>
    <w:rsid w:val="00AB42AA"/>
    <w:rsid w:val="00AB57E6"/>
    <w:rsid w:val="00AB5F3D"/>
    <w:rsid w:val="00AB64C1"/>
    <w:rsid w:val="00AB6ECA"/>
    <w:rsid w:val="00AB78E4"/>
    <w:rsid w:val="00AC029E"/>
    <w:rsid w:val="00AC0734"/>
    <w:rsid w:val="00AC13E9"/>
    <w:rsid w:val="00AC1413"/>
    <w:rsid w:val="00AC148C"/>
    <w:rsid w:val="00AC1D47"/>
    <w:rsid w:val="00AC1F6F"/>
    <w:rsid w:val="00AC244F"/>
    <w:rsid w:val="00AC2DE5"/>
    <w:rsid w:val="00AC46DD"/>
    <w:rsid w:val="00AC4BAF"/>
    <w:rsid w:val="00AC4E65"/>
    <w:rsid w:val="00AC5AAF"/>
    <w:rsid w:val="00AC6366"/>
    <w:rsid w:val="00AC6BAA"/>
    <w:rsid w:val="00AC7090"/>
    <w:rsid w:val="00AC798C"/>
    <w:rsid w:val="00AD01D8"/>
    <w:rsid w:val="00AD0DD4"/>
    <w:rsid w:val="00AD0F7E"/>
    <w:rsid w:val="00AD1964"/>
    <w:rsid w:val="00AD2DA0"/>
    <w:rsid w:val="00AD31A9"/>
    <w:rsid w:val="00AD376B"/>
    <w:rsid w:val="00AD3B85"/>
    <w:rsid w:val="00AD3DDB"/>
    <w:rsid w:val="00AD5720"/>
    <w:rsid w:val="00AD5B36"/>
    <w:rsid w:val="00AD68EC"/>
    <w:rsid w:val="00AD704A"/>
    <w:rsid w:val="00AD7C08"/>
    <w:rsid w:val="00AD7CBE"/>
    <w:rsid w:val="00AE0D7A"/>
    <w:rsid w:val="00AE12BB"/>
    <w:rsid w:val="00AE159E"/>
    <w:rsid w:val="00AE1CED"/>
    <w:rsid w:val="00AE2FDA"/>
    <w:rsid w:val="00AE2FF4"/>
    <w:rsid w:val="00AE3228"/>
    <w:rsid w:val="00AE341D"/>
    <w:rsid w:val="00AE38B4"/>
    <w:rsid w:val="00AE3BBA"/>
    <w:rsid w:val="00AE3E5B"/>
    <w:rsid w:val="00AE46EE"/>
    <w:rsid w:val="00AE49C8"/>
    <w:rsid w:val="00AE4B1A"/>
    <w:rsid w:val="00AE4FCE"/>
    <w:rsid w:val="00AE5339"/>
    <w:rsid w:val="00AE5939"/>
    <w:rsid w:val="00AE5B81"/>
    <w:rsid w:val="00AE6113"/>
    <w:rsid w:val="00AE6CF9"/>
    <w:rsid w:val="00AE7239"/>
    <w:rsid w:val="00AE77BE"/>
    <w:rsid w:val="00AF048D"/>
    <w:rsid w:val="00AF08BE"/>
    <w:rsid w:val="00AF0AFB"/>
    <w:rsid w:val="00AF0EDB"/>
    <w:rsid w:val="00AF1665"/>
    <w:rsid w:val="00AF1CF8"/>
    <w:rsid w:val="00AF2737"/>
    <w:rsid w:val="00AF2F03"/>
    <w:rsid w:val="00AF42E6"/>
    <w:rsid w:val="00AF4CC5"/>
    <w:rsid w:val="00AF4D78"/>
    <w:rsid w:val="00AF4E40"/>
    <w:rsid w:val="00AF567B"/>
    <w:rsid w:val="00AF5B90"/>
    <w:rsid w:val="00AF5E6D"/>
    <w:rsid w:val="00AF680F"/>
    <w:rsid w:val="00AF6A76"/>
    <w:rsid w:val="00AF6FBD"/>
    <w:rsid w:val="00AF6FE2"/>
    <w:rsid w:val="00AF70B3"/>
    <w:rsid w:val="00AF7283"/>
    <w:rsid w:val="00AF7FAC"/>
    <w:rsid w:val="00B00055"/>
    <w:rsid w:val="00B001B2"/>
    <w:rsid w:val="00B00A10"/>
    <w:rsid w:val="00B00AF4"/>
    <w:rsid w:val="00B00E60"/>
    <w:rsid w:val="00B013EB"/>
    <w:rsid w:val="00B01535"/>
    <w:rsid w:val="00B01B40"/>
    <w:rsid w:val="00B025BB"/>
    <w:rsid w:val="00B02930"/>
    <w:rsid w:val="00B0295F"/>
    <w:rsid w:val="00B03467"/>
    <w:rsid w:val="00B03D51"/>
    <w:rsid w:val="00B040FB"/>
    <w:rsid w:val="00B0434E"/>
    <w:rsid w:val="00B046CD"/>
    <w:rsid w:val="00B05406"/>
    <w:rsid w:val="00B05CFE"/>
    <w:rsid w:val="00B06013"/>
    <w:rsid w:val="00B06677"/>
    <w:rsid w:val="00B06763"/>
    <w:rsid w:val="00B07034"/>
    <w:rsid w:val="00B07480"/>
    <w:rsid w:val="00B07ACA"/>
    <w:rsid w:val="00B07C00"/>
    <w:rsid w:val="00B07F18"/>
    <w:rsid w:val="00B07FAA"/>
    <w:rsid w:val="00B10204"/>
    <w:rsid w:val="00B1053D"/>
    <w:rsid w:val="00B10AEB"/>
    <w:rsid w:val="00B114E5"/>
    <w:rsid w:val="00B12469"/>
    <w:rsid w:val="00B1246B"/>
    <w:rsid w:val="00B149BD"/>
    <w:rsid w:val="00B14DD4"/>
    <w:rsid w:val="00B14F0A"/>
    <w:rsid w:val="00B15169"/>
    <w:rsid w:val="00B1534F"/>
    <w:rsid w:val="00B15621"/>
    <w:rsid w:val="00B16195"/>
    <w:rsid w:val="00B16238"/>
    <w:rsid w:val="00B1636C"/>
    <w:rsid w:val="00B16944"/>
    <w:rsid w:val="00B16D01"/>
    <w:rsid w:val="00B16FA8"/>
    <w:rsid w:val="00B178F4"/>
    <w:rsid w:val="00B17AD6"/>
    <w:rsid w:val="00B17C47"/>
    <w:rsid w:val="00B201D6"/>
    <w:rsid w:val="00B20849"/>
    <w:rsid w:val="00B2084B"/>
    <w:rsid w:val="00B21071"/>
    <w:rsid w:val="00B21169"/>
    <w:rsid w:val="00B227D1"/>
    <w:rsid w:val="00B22C0F"/>
    <w:rsid w:val="00B2313E"/>
    <w:rsid w:val="00B2323A"/>
    <w:rsid w:val="00B2357A"/>
    <w:rsid w:val="00B2365A"/>
    <w:rsid w:val="00B23DA5"/>
    <w:rsid w:val="00B243B6"/>
    <w:rsid w:val="00B245A8"/>
    <w:rsid w:val="00B24942"/>
    <w:rsid w:val="00B24E07"/>
    <w:rsid w:val="00B24F3B"/>
    <w:rsid w:val="00B259A3"/>
    <w:rsid w:val="00B25FAE"/>
    <w:rsid w:val="00B26F6C"/>
    <w:rsid w:val="00B274F3"/>
    <w:rsid w:val="00B27B4E"/>
    <w:rsid w:val="00B27CCD"/>
    <w:rsid w:val="00B3207E"/>
    <w:rsid w:val="00B327B2"/>
    <w:rsid w:val="00B328EF"/>
    <w:rsid w:val="00B32E8F"/>
    <w:rsid w:val="00B3314C"/>
    <w:rsid w:val="00B333AF"/>
    <w:rsid w:val="00B33704"/>
    <w:rsid w:val="00B34D19"/>
    <w:rsid w:val="00B35842"/>
    <w:rsid w:val="00B371AD"/>
    <w:rsid w:val="00B37B2A"/>
    <w:rsid w:val="00B4011F"/>
    <w:rsid w:val="00B401E7"/>
    <w:rsid w:val="00B41AB8"/>
    <w:rsid w:val="00B41CBF"/>
    <w:rsid w:val="00B42E09"/>
    <w:rsid w:val="00B43550"/>
    <w:rsid w:val="00B439AD"/>
    <w:rsid w:val="00B44844"/>
    <w:rsid w:val="00B449FC"/>
    <w:rsid w:val="00B451D2"/>
    <w:rsid w:val="00B45F21"/>
    <w:rsid w:val="00B461F3"/>
    <w:rsid w:val="00B461F4"/>
    <w:rsid w:val="00B47BAB"/>
    <w:rsid w:val="00B47F8E"/>
    <w:rsid w:val="00B5000A"/>
    <w:rsid w:val="00B5013C"/>
    <w:rsid w:val="00B504EF"/>
    <w:rsid w:val="00B5073C"/>
    <w:rsid w:val="00B509CE"/>
    <w:rsid w:val="00B50A02"/>
    <w:rsid w:val="00B5206A"/>
    <w:rsid w:val="00B52338"/>
    <w:rsid w:val="00B523CE"/>
    <w:rsid w:val="00B526E8"/>
    <w:rsid w:val="00B528AE"/>
    <w:rsid w:val="00B52B83"/>
    <w:rsid w:val="00B52E86"/>
    <w:rsid w:val="00B52EC2"/>
    <w:rsid w:val="00B53C01"/>
    <w:rsid w:val="00B53C68"/>
    <w:rsid w:val="00B53CBA"/>
    <w:rsid w:val="00B53FBF"/>
    <w:rsid w:val="00B54572"/>
    <w:rsid w:val="00B54A94"/>
    <w:rsid w:val="00B559E5"/>
    <w:rsid w:val="00B56248"/>
    <w:rsid w:val="00B5659F"/>
    <w:rsid w:val="00B56B0D"/>
    <w:rsid w:val="00B56B4E"/>
    <w:rsid w:val="00B56C55"/>
    <w:rsid w:val="00B6013F"/>
    <w:rsid w:val="00B606FA"/>
    <w:rsid w:val="00B60952"/>
    <w:rsid w:val="00B60B8B"/>
    <w:rsid w:val="00B60F75"/>
    <w:rsid w:val="00B6110B"/>
    <w:rsid w:val="00B6199D"/>
    <w:rsid w:val="00B622C5"/>
    <w:rsid w:val="00B62CB6"/>
    <w:rsid w:val="00B6377C"/>
    <w:rsid w:val="00B64016"/>
    <w:rsid w:val="00B64100"/>
    <w:rsid w:val="00B64B25"/>
    <w:rsid w:val="00B64C2C"/>
    <w:rsid w:val="00B65460"/>
    <w:rsid w:val="00B65745"/>
    <w:rsid w:val="00B65F4D"/>
    <w:rsid w:val="00B65F94"/>
    <w:rsid w:val="00B6667E"/>
    <w:rsid w:val="00B66A35"/>
    <w:rsid w:val="00B67269"/>
    <w:rsid w:val="00B67327"/>
    <w:rsid w:val="00B67BF6"/>
    <w:rsid w:val="00B70CFD"/>
    <w:rsid w:val="00B71413"/>
    <w:rsid w:val="00B71F22"/>
    <w:rsid w:val="00B71FAA"/>
    <w:rsid w:val="00B72334"/>
    <w:rsid w:val="00B725B3"/>
    <w:rsid w:val="00B73843"/>
    <w:rsid w:val="00B73A20"/>
    <w:rsid w:val="00B73B3A"/>
    <w:rsid w:val="00B73CC8"/>
    <w:rsid w:val="00B74D2A"/>
    <w:rsid w:val="00B74F91"/>
    <w:rsid w:val="00B75546"/>
    <w:rsid w:val="00B75CD6"/>
    <w:rsid w:val="00B76163"/>
    <w:rsid w:val="00B76749"/>
    <w:rsid w:val="00B768CB"/>
    <w:rsid w:val="00B778C1"/>
    <w:rsid w:val="00B77D0D"/>
    <w:rsid w:val="00B77DDF"/>
    <w:rsid w:val="00B801D6"/>
    <w:rsid w:val="00B80717"/>
    <w:rsid w:val="00B80C3C"/>
    <w:rsid w:val="00B80E9E"/>
    <w:rsid w:val="00B811BB"/>
    <w:rsid w:val="00B816BC"/>
    <w:rsid w:val="00B8197D"/>
    <w:rsid w:val="00B81EB5"/>
    <w:rsid w:val="00B82009"/>
    <w:rsid w:val="00B8242D"/>
    <w:rsid w:val="00B8247D"/>
    <w:rsid w:val="00B83849"/>
    <w:rsid w:val="00B83DFA"/>
    <w:rsid w:val="00B843C7"/>
    <w:rsid w:val="00B84CDA"/>
    <w:rsid w:val="00B84F23"/>
    <w:rsid w:val="00B85D71"/>
    <w:rsid w:val="00B86201"/>
    <w:rsid w:val="00B87296"/>
    <w:rsid w:val="00B8749A"/>
    <w:rsid w:val="00B87863"/>
    <w:rsid w:val="00B87FAA"/>
    <w:rsid w:val="00B90A50"/>
    <w:rsid w:val="00B90B04"/>
    <w:rsid w:val="00B91026"/>
    <w:rsid w:val="00B91192"/>
    <w:rsid w:val="00B914C4"/>
    <w:rsid w:val="00B919BD"/>
    <w:rsid w:val="00B923C0"/>
    <w:rsid w:val="00B93B39"/>
    <w:rsid w:val="00B940CC"/>
    <w:rsid w:val="00B94339"/>
    <w:rsid w:val="00B94954"/>
    <w:rsid w:val="00B949DE"/>
    <w:rsid w:val="00B95EB7"/>
    <w:rsid w:val="00B9669C"/>
    <w:rsid w:val="00B97220"/>
    <w:rsid w:val="00B9750F"/>
    <w:rsid w:val="00B97FB0"/>
    <w:rsid w:val="00BA0AC4"/>
    <w:rsid w:val="00BA1502"/>
    <w:rsid w:val="00BA23BD"/>
    <w:rsid w:val="00BA2C6D"/>
    <w:rsid w:val="00BA30C9"/>
    <w:rsid w:val="00BA339C"/>
    <w:rsid w:val="00BA3970"/>
    <w:rsid w:val="00BA397F"/>
    <w:rsid w:val="00BA3E73"/>
    <w:rsid w:val="00BA3F10"/>
    <w:rsid w:val="00BA4407"/>
    <w:rsid w:val="00BA4538"/>
    <w:rsid w:val="00BA5334"/>
    <w:rsid w:val="00BA54A6"/>
    <w:rsid w:val="00BA5F4B"/>
    <w:rsid w:val="00BA5FCF"/>
    <w:rsid w:val="00BA638D"/>
    <w:rsid w:val="00BA63ED"/>
    <w:rsid w:val="00BA6FE3"/>
    <w:rsid w:val="00BA72DF"/>
    <w:rsid w:val="00BA79B9"/>
    <w:rsid w:val="00BA7D20"/>
    <w:rsid w:val="00BB023D"/>
    <w:rsid w:val="00BB1581"/>
    <w:rsid w:val="00BB171D"/>
    <w:rsid w:val="00BB1DF7"/>
    <w:rsid w:val="00BB22B2"/>
    <w:rsid w:val="00BB3090"/>
    <w:rsid w:val="00BB369D"/>
    <w:rsid w:val="00BB36EE"/>
    <w:rsid w:val="00BB4258"/>
    <w:rsid w:val="00BB686D"/>
    <w:rsid w:val="00BB6D95"/>
    <w:rsid w:val="00BB6F8F"/>
    <w:rsid w:val="00BB797B"/>
    <w:rsid w:val="00BC0114"/>
    <w:rsid w:val="00BC03FF"/>
    <w:rsid w:val="00BC0DAF"/>
    <w:rsid w:val="00BC1C65"/>
    <w:rsid w:val="00BC1EEE"/>
    <w:rsid w:val="00BC2160"/>
    <w:rsid w:val="00BC2693"/>
    <w:rsid w:val="00BC2DCD"/>
    <w:rsid w:val="00BC32B2"/>
    <w:rsid w:val="00BC38DF"/>
    <w:rsid w:val="00BC3E06"/>
    <w:rsid w:val="00BC3F4C"/>
    <w:rsid w:val="00BC3FFB"/>
    <w:rsid w:val="00BC44BD"/>
    <w:rsid w:val="00BC4A80"/>
    <w:rsid w:val="00BC4CB8"/>
    <w:rsid w:val="00BC4F29"/>
    <w:rsid w:val="00BC6541"/>
    <w:rsid w:val="00BC6933"/>
    <w:rsid w:val="00BC7F3B"/>
    <w:rsid w:val="00BC7FCA"/>
    <w:rsid w:val="00BD000E"/>
    <w:rsid w:val="00BD0A98"/>
    <w:rsid w:val="00BD0D41"/>
    <w:rsid w:val="00BD0EED"/>
    <w:rsid w:val="00BD14DF"/>
    <w:rsid w:val="00BD224C"/>
    <w:rsid w:val="00BD2F2C"/>
    <w:rsid w:val="00BD30C7"/>
    <w:rsid w:val="00BD39CA"/>
    <w:rsid w:val="00BD4286"/>
    <w:rsid w:val="00BD4635"/>
    <w:rsid w:val="00BD56C8"/>
    <w:rsid w:val="00BD6475"/>
    <w:rsid w:val="00BD6706"/>
    <w:rsid w:val="00BD71CF"/>
    <w:rsid w:val="00BD76F8"/>
    <w:rsid w:val="00BD77F8"/>
    <w:rsid w:val="00BD799E"/>
    <w:rsid w:val="00BE005F"/>
    <w:rsid w:val="00BE02AC"/>
    <w:rsid w:val="00BE02D0"/>
    <w:rsid w:val="00BE0A92"/>
    <w:rsid w:val="00BE0CBF"/>
    <w:rsid w:val="00BE117C"/>
    <w:rsid w:val="00BE1574"/>
    <w:rsid w:val="00BE17A7"/>
    <w:rsid w:val="00BE1F11"/>
    <w:rsid w:val="00BE3842"/>
    <w:rsid w:val="00BE3E9C"/>
    <w:rsid w:val="00BE4434"/>
    <w:rsid w:val="00BE4845"/>
    <w:rsid w:val="00BE5060"/>
    <w:rsid w:val="00BE5D5A"/>
    <w:rsid w:val="00BE655B"/>
    <w:rsid w:val="00BE66BE"/>
    <w:rsid w:val="00BE6FB3"/>
    <w:rsid w:val="00BE729A"/>
    <w:rsid w:val="00BE7437"/>
    <w:rsid w:val="00BE745F"/>
    <w:rsid w:val="00BE7599"/>
    <w:rsid w:val="00BF072E"/>
    <w:rsid w:val="00BF0DD5"/>
    <w:rsid w:val="00BF1EBB"/>
    <w:rsid w:val="00BF1EEC"/>
    <w:rsid w:val="00BF315E"/>
    <w:rsid w:val="00BF3606"/>
    <w:rsid w:val="00BF3640"/>
    <w:rsid w:val="00BF3E9E"/>
    <w:rsid w:val="00BF421A"/>
    <w:rsid w:val="00BF4336"/>
    <w:rsid w:val="00BF4C82"/>
    <w:rsid w:val="00BF53B8"/>
    <w:rsid w:val="00BF5653"/>
    <w:rsid w:val="00BF5CF8"/>
    <w:rsid w:val="00BF5DE6"/>
    <w:rsid w:val="00BF5EC1"/>
    <w:rsid w:val="00BF5EF3"/>
    <w:rsid w:val="00BF6465"/>
    <w:rsid w:val="00BF7BBC"/>
    <w:rsid w:val="00C002FC"/>
    <w:rsid w:val="00C00769"/>
    <w:rsid w:val="00C01869"/>
    <w:rsid w:val="00C01879"/>
    <w:rsid w:val="00C0191F"/>
    <w:rsid w:val="00C01B54"/>
    <w:rsid w:val="00C020FD"/>
    <w:rsid w:val="00C02E11"/>
    <w:rsid w:val="00C031C2"/>
    <w:rsid w:val="00C03435"/>
    <w:rsid w:val="00C0357D"/>
    <w:rsid w:val="00C04A4C"/>
    <w:rsid w:val="00C04D43"/>
    <w:rsid w:val="00C04E19"/>
    <w:rsid w:val="00C05B78"/>
    <w:rsid w:val="00C05F2C"/>
    <w:rsid w:val="00C06742"/>
    <w:rsid w:val="00C07530"/>
    <w:rsid w:val="00C07A9F"/>
    <w:rsid w:val="00C07CC7"/>
    <w:rsid w:val="00C07FBC"/>
    <w:rsid w:val="00C1118C"/>
    <w:rsid w:val="00C117E1"/>
    <w:rsid w:val="00C11C3D"/>
    <w:rsid w:val="00C12E8A"/>
    <w:rsid w:val="00C130D8"/>
    <w:rsid w:val="00C135C0"/>
    <w:rsid w:val="00C13E5A"/>
    <w:rsid w:val="00C1481F"/>
    <w:rsid w:val="00C1558C"/>
    <w:rsid w:val="00C155E3"/>
    <w:rsid w:val="00C16677"/>
    <w:rsid w:val="00C16833"/>
    <w:rsid w:val="00C17A33"/>
    <w:rsid w:val="00C2019E"/>
    <w:rsid w:val="00C20488"/>
    <w:rsid w:val="00C2059C"/>
    <w:rsid w:val="00C21234"/>
    <w:rsid w:val="00C22104"/>
    <w:rsid w:val="00C22236"/>
    <w:rsid w:val="00C22CDF"/>
    <w:rsid w:val="00C23100"/>
    <w:rsid w:val="00C234E5"/>
    <w:rsid w:val="00C235FC"/>
    <w:rsid w:val="00C23697"/>
    <w:rsid w:val="00C23B19"/>
    <w:rsid w:val="00C24090"/>
    <w:rsid w:val="00C24144"/>
    <w:rsid w:val="00C24793"/>
    <w:rsid w:val="00C25154"/>
    <w:rsid w:val="00C251CB"/>
    <w:rsid w:val="00C25E0D"/>
    <w:rsid w:val="00C267A1"/>
    <w:rsid w:val="00C26BE8"/>
    <w:rsid w:val="00C26D8C"/>
    <w:rsid w:val="00C26E15"/>
    <w:rsid w:val="00C26FCF"/>
    <w:rsid w:val="00C27502"/>
    <w:rsid w:val="00C27A1E"/>
    <w:rsid w:val="00C27B1C"/>
    <w:rsid w:val="00C27F64"/>
    <w:rsid w:val="00C3003B"/>
    <w:rsid w:val="00C30ADA"/>
    <w:rsid w:val="00C31362"/>
    <w:rsid w:val="00C32B01"/>
    <w:rsid w:val="00C32BF8"/>
    <w:rsid w:val="00C330C1"/>
    <w:rsid w:val="00C33140"/>
    <w:rsid w:val="00C33200"/>
    <w:rsid w:val="00C34394"/>
    <w:rsid w:val="00C35709"/>
    <w:rsid w:val="00C35D59"/>
    <w:rsid w:val="00C36D6E"/>
    <w:rsid w:val="00C371AC"/>
    <w:rsid w:val="00C373AD"/>
    <w:rsid w:val="00C379B8"/>
    <w:rsid w:val="00C37FA5"/>
    <w:rsid w:val="00C40841"/>
    <w:rsid w:val="00C41B18"/>
    <w:rsid w:val="00C41B49"/>
    <w:rsid w:val="00C4257A"/>
    <w:rsid w:val="00C4449D"/>
    <w:rsid w:val="00C46936"/>
    <w:rsid w:val="00C46B3B"/>
    <w:rsid w:val="00C47D41"/>
    <w:rsid w:val="00C506AF"/>
    <w:rsid w:val="00C51099"/>
    <w:rsid w:val="00C51A68"/>
    <w:rsid w:val="00C531F2"/>
    <w:rsid w:val="00C538B8"/>
    <w:rsid w:val="00C564FE"/>
    <w:rsid w:val="00C56BA2"/>
    <w:rsid w:val="00C57D61"/>
    <w:rsid w:val="00C6128F"/>
    <w:rsid w:val="00C62273"/>
    <w:rsid w:val="00C62A85"/>
    <w:rsid w:val="00C633D2"/>
    <w:rsid w:val="00C635C6"/>
    <w:rsid w:val="00C6393D"/>
    <w:rsid w:val="00C63C27"/>
    <w:rsid w:val="00C64174"/>
    <w:rsid w:val="00C64FE4"/>
    <w:rsid w:val="00C65594"/>
    <w:rsid w:val="00C657BE"/>
    <w:rsid w:val="00C65ACB"/>
    <w:rsid w:val="00C65EE4"/>
    <w:rsid w:val="00C661D3"/>
    <w:rsid w:val="00C66621"/>
    <w:rsid w:val="00C66CB0"/>
    <w:rsid w:val="00C66FFE"/>
    <w:rsid w:val="00C67407"/>
    <w:rsid w:val="00C678BF"/>
    <w:rsid w:val="00C70A94"/>
    <w:rsid w:val="00C70AE7"/>
    <w:rsid w:val="00C70E9D"/>
    <w:rsid w:val="00C713D7"/>
    <w:rsid w:val="00C717F2"/>
    <w:rsid w:val="00C7185A"/>
    <w:rsid w:val="00C724E9"/>
    <w:rsid w:val="00C726C6"/>
    <w:rsid w:val="00C72C2C"/>
    <w:rsid w:val="00C72E1E"/>
    <w:rsid w:val="00C72E2F"/>
    <w:rsid w:val="00C72FB9"/>
    <w:rsid w:val="00C7480D"/>
    <w:rsid w:val="00C7520F"/>
    <w:rsid w:val="00C75F29"/>
    <w:rsid w:val="00C76F2E"/>
    <w:rsid w:val="00C77300"/>
    <w:rsid w:val="00C77933"/>
    <w:rsid w:val="00C80A50"/>
    <w:rsid w:val="00C81C9D"/>
    <w:rsid w:val="00C81FA5"/>
    <w:rsid w:val="00C82A57"/>
    <w:rsid w:val="00C82B00"/>
    <w:rsid w:val="00C83038"/>
    <w:rsid w:val="00C83D81"/>
    <w:rsid w:val="00C849CF"/>
    <w:rsid w:val="00C8567F"/>
    <w:rsid w:val="00C85A2D"/>
    <w:rsid w:val="00C871E9"/>
    <w:rsid w:val="00C874B7"/>
    <w:rsid w:val="00C8791F"/>
    <w:rsid w:val="00C87DAE"/>
    <w:rsid w:val="00C9068B"/>
    <w:rsid w:val="00C90CFC"/>
    <w:rsid w:val="00C91F7B"/>
    <w:rsid w:val="00C91F92"/>
    <w:rsid w:val="00C92007"/>
    <w:rsid w:val="00C92301"/>
    <w:rsid w:val="00C92982"/>
    <w:rsid w:val="00C929F7"/>
    <w:rsid w:val="00C92BA2"/>
    <w:rsid w:val="00C930AD"/>
    <w:rsid w:val="00C93407"/>
    <w:rsid w:val="00C94029"/>
    <w:rsid w:val="00C94D81"/>
    <w:rsid w:val="00C9552B"/>
    <w:rsid w:val="00C95CA2"/>
    <w:rsid w:val="00C95DA1"/>
    <w:rsid w:val="00C95F1B"/>
    <w:rsid w:val="00C95F72"/>
    <w:rsid w:val="00C966B5"/>
    <w:rsid w:val="00C976A4"/>
    <w:rsid w:val="00C97D98"/>
    <w:rsid w:val="00CA03AB"/>
    <w:rsid w:val="00CA047A"/>
    <w:rsid w:val="00CA0D7D"/>
    <w:rsid w:val="00CA0E19"/>
    <w:rsid w:val="00CA164E"/>
    <w:rsid w:val="00CA244C"/>
    <w:rsid w:val="00CA27E0"/>
    <w:rsid w:val="00CA29F1"/>
    <w:rsid w:val="00CA2CED"/>
    <w:rsid w:val="00CA378B"/>
    <w:rsid w:val="00CA37E4"/>
    <w:rsid w:val="00CA39E2"/>
    <w:rsid w:val="00CA3B0A"/>
    <w:rsid w:val="00CA4AC2"/>
    <w:rsid w:val="00CA5509"/>
    <w:rsid w:val="00CA62D9"/>
    <w:rsid w:val="00CA7736"/>
    <w:rsid w:val="00CA7B32"/>
    <w:rsid w:val="00CA7E56"/>
    <w:rsid w:val="00CB027F"/>
    <w:rsid w:val="00CB02D2"/>
    <w:rsid w:val="00CB032A"/>
    <w:rsid w:val="00CB0580"/>
    <w:rsid w:val="00CB05F6"/>
    <w:rsid w:val="00CB0BCB"/>
    <w:rsid w:val="00CB0EEF"/>
    <w:rsid w:val="00CB2783"/>
    <w:rsid w:val="00CB2883"/>
    <w:rsid w:val="00CB39B0"/>
    <w:rsid w:val="00CB4378"/>
    <w:rsid w:val="00CB4BC2"/>
    <w:rsid w:val="00CB5511"/>
    <w:rsid w:val="00CB58F8"/>
    <w:rsid w:val="00CB5F3B"/>
    <w:rsid w:val="00CB7620"/>
    <w:rsid w:val="00CB7BA5"/>
    <w:rsid w:val="00CB7EB1"/>
    <w:rsid w:val="00CC0544"/>
    <w:rsid w:val="00CC06E3"/>
    <w:rsid w:val="00CC1AF6"/>
    <w:rsid w:val="00CC2633"/>
    <w:rsid w:val="00CC4ACD"/>
    <w:rsid w:val="00CC4DE0"/>
    <w:rsid w:val="00CC7587"/>
    <w:rsid w:val="00CC7D63"/>
    <w:rsid w:val="00CD0467"/>
    <w:rsid w:val="00CD0A98"/>
    <w:rsid w:val="00CD0BA7"/>
    <w:rsid w:val="00CD117C"/>
    <w:rsid w:val="00CD152E"/>
    <w:rsid w:val="00CD1980"/>
    <w:rsid w:val="00CD19B9"/>
    <w:rsid w:val="00CD1A9E"/>
    <w:rsid w:val="00CD1F6D"/>
    <w:rsid w:val="00CD2659"/>
    <w:rsid w:val="00CD26A6"/>
    <w:rsid w:val="00CD3F07"/>
    <w:rsid w:val="00CD401D"/>
    <w:rsid w:val="00CD403E"/>
    <w:rsid w:val="00CD4E6B"/>
    <w:rsid w:val="00CD4ED5"/>
    <w:rsid w:val="00CD4F33"/>
    <w:rsid w:val="00CD4FCA"/>
    <w:rsid w:val="00CD539A"/>
    <w:rsid w:val="00CD57AF"/>
    <w:rsid w:val="00CD5AF0"/>
    <w:rsid w:val="00CD5B63"/>
    <w:rsid w:val="00CD6E3C"/>
    <w:rsid w:val="00CD70D9"/>
    <w:rsid w:val="00CD7323"/>
    <w:rsid w:val="00CD7768"/>
    <w:rsid w:val="00CD7919"/>
    <w:rsid w:val="00CD7BA5"/>
    <w:rsid w:val="00CD7F3F"/>
    <w:rsid w:val="00CE0F2C"/>
    <w:rsid w:val="00CE1680"/>
    <w:rsid w:val="00CE1CCF"/>
    <w:rsid w:val="00CE1D74"/>
    <w:rsid w:val="00CE21C6"/>
    <w:rsid w:val="00CE3079"/>
    <w:rsid w:val="00CE30D7"/>
    <w:rsid w:val="00CE3A6A"/>
    <w:rsid w:val="00CE5A26"/>
    <w:rsid w:val="00CE71C3"/>
    <w:rsid w:val="00CE7583"/>
    <w:rsid w:val="00CE761A"/>
    <w:rsid w:val="00CE777C"/>
    <w:rsid w:val="00CE795E"/>
    <w:rsid w:val="00CE7CCE"/>
    <w:rsid w:val="00CF0074"/>
    <w:rsid w:val="00CF09E8"/>
    <w:rsid w:val="00CF107C"/>
    <w:rsid w:val="00CF1D7D"/>
    <w:rsid w:val="00CF2552"/>
    <w:rsid w:val="00CF2A0F"/>
    <w:rsid w:val="00CF34FE"/>
    <w:rsid w:val="00CF35DF"/>
    <w:rsid w:val="00CF491C"/>
    <w:rsid w:val="00CF4FDB"/>
    <w:rsid w:val="00CF51F5"/>
    <w:rsid w:val="00CF7B73"/>
    <w:rsid w:val="00D00369"/>
    <w:rsid w:val="00D009E9"/>
    <w:rsid w:val="00D00BD4"/>
    <w:rsid w:val="00D00E07"/>
    <w:rsid w:val="00D01317"/>
    <w:rsid w:val="00D0199B"/>
    <w:rsid w:val="00D01CB2"/>
    <w:rsid w:val="00D01E6D"/>
    <w:rsid w:val="00D02B63"/>
    <w:rsid w:val="00D0338E"/>
    <w:rsid w:val="00D054AC"/>
    <w:rsid w:val="00D068C0"/>
    <w:rsid w:val="00D10205"/>
    <w:rsid w:val="00D10444"/>
    <w:rsid w:val="00D11394"/>
    <w:rsid w:val="00D11D0A"/>
    <w:rsid w:val="00D11E1E"/>
    <w:rsid w:val="00D1361C"/>
    <w:rsid w:val="00D1364D"/>
    <w:rsid w:val="00D138C4"/>
    <w:rsid w:val="00D14DCA"/>
    <w:rsid w:val="00D1554C"/>
    <w:rsid w:val="00D17250"/>
    <w:rsid w:val="00D17520"/>
    <w:rsid w:val="00D1760C"/>
    <w:rsid w:val="00D176EE"/>
    <w:rsid w:val="00D17A56"/>
    <w:rsid w:val="00D2010C"/>
    <w:rsid w:val="00D2074E"/>
    <w:rsid w:val="00D207AF"/>
    <w:rsid w:val="00D20A7F"/>
    <w:rsid w:val="00D21045"/>
    <w:rsid w:val="00D21055"/>
    <w:rsid w:val="00D212B6"/>
    <w:rsid w:val="00D2133D"/>
    <w:rsid w:val="00D2197F"/>
    <w:rsid w:val="00D21CF5"/>
    <w:rsid w:val="00D22580"/>
    <w:rsid w:val="00D22EFD"/>
    <w:rsid w:val="00D24096"/>
    <w:rsid w:val="00D244F4"/>
    <w:rsid w:val="00D25642"/>
    <w:rsid w:val="00D25D8F"/>
    <w:rsid w:val="00D26077"/>
    <w:rsid w:val="00D26345"/>
    <w:rsid w:val="00D26477"/>
    <w:rsid w:val="00D26E48"/>
    <w:rsid w:val="00D27084"/>
    <w:rsid w:val="00D274BF"/>
    <w:rsid w:val="00D30067"/>
    <w:rsid w:val="00D3012A"/>
    <w:rsid w:val="00D3051D"/>
    <w:rsid w:val="00D30664"/>
    <w:rsid w:val="00D308CD"/>
    <w:rsid w:val="00D30947"/>
    <w:rsid w:val="00D3114A"/>
    <w:rsid w:val="00D31582"/>
    <w:rsid w:val="00D3181D"/>
    <w:rsid w:val="00D31EEE"/>
    <w:rsid w:val="00D324A0"/>
    <w:rsid w:val="00D327DC"/>
    <w:rsid w:val="00D33150"/>
    <w:rsid w:val="00D356C7"/>
    <w:rsid w:val="00D35918"/>
    <w:rsid w:val="00D35B4E"/>
    <w:rsid w:val="00D36472"/>
    <w:rsid w:val="00D3679A"/>
    <w:rsid w:val="00D367BF"/>
    <w:rsid w:val="00D36BFA"/>
    <w:rsid w:val="00D36FDD"/>
    <w:rsid w:val="00D3709D"/>
    <w:rsid w:val="00D40584"/>
    <w:rsid w:val="00D408CF"/>
    <w:rsid w:val="00D419B7"/>
    <w:rsid w:val="00D41C47"/>
    <w:rsid w:val="00D426C3"/>
    <w:rsid w:val="00D42879"/>
    <w:rsid w:val="00D4294C"/>
    <w:rsid w:val="00D42987"/>
    <w:rsid w:val="00D42FD7"/>
    <w:rsid w:val="00D430A0"/>
    <w:rsid w:val="00D45699"/>
    <w:rsid w:val="00D45EF7"/>
    <w:rsid w:val="00D45F41"/>
    <w:rsid w:val="00D4662B"/>
    <w:rsid w:val="00D500D0"/>
    <w:rsid w:val="00D5032A"/>
    <w:rsid w:val="00D50B65"/>
    <w:rsid w:val="00D50BA0"/>
    <w:rsid w:val="00D50DCF"/>
    <w:rsid w:val="00D512AE"/>
    <w:rsid w:val="00D5286A"/>
    <w:rsid w:val="00D52C0A"/>
    <w:rsid w:val="00D5327B"/>
    <w:rsid w:val="00D544D5"/>
    <w:rsid w:val="00D544FF"/>
    <w:rsid w:val="00D54D98"/>
    <w:rsid w:val="00D55228"/>
    <w:rsid w:val="00D55793"/>
    <w:rsid w:val="00D5703A"/>
    <w:rsid w:val="00D5742E"/>
    <w:rsid w:val="00D57C6B"/>
    <w:rsid w:val="00D57D50"/>
    <w:rsid w:val="00D57E6E"/>
    <w:rsid w:val="00D6010D"/>
    <w:rsid w:val="00D60408"/>
    <w:rsid w:val="00D60551"/>
    <w:rsid w:val="00D60DB5"/>
    <w:rsid w:val="00D60DCF"/>
    <w:rsid w:val="00D6163F"/>
    <w:rsid w:val="00D622F9"/>
    <w:rsid w:val="00D63476"/>
    <w:rsid w:val="00D63BE5"/>
    <w:rsid w:val="00D6460B"/>
    <w:rsid w:val="00D6487C"/>
    <w:rsid w:val="00D64A0B"/>
    <w:rsid w:val="00D64BDB"/>
    <w:rsid w:val="00D64C35"/>
    <w:rsid w:val="00D64D6F"/>
    <w:rsid w:val="00D6500D"/>
    <w:rsid w:val="00D667B4"/>
    <w:rsid w:val="00D670D4"/>
    <w:rsid w:val="00D67307"/>
    <w:rsid w:val="00D67477"/>
    <w:rsid w:val="00D67A14"/>
    <w:rsid w:val="00D67E1D"/>
    <w:rsid w:val="00D703F8"/>
    <w:rsid w:val="00D70799"/>
    <w:rsid w:val="00D70988"/>
    <w:rsid w:val="00D70D97"/>
    <w:rsid w:val="00D70E75"/>
    <w:rsid w:val="00D70F08"/>
    <w:rsid w:val="00D710A2"/>
    <w:rsid w:val="00D71C0C"/>
    <w:rsid w:val="00D72035"/>
    <w:rsid w:val="00D7360B"/>
    <w:rsid w:val="00D73CB7"/>
    <w:rsid w:val="00D74783"/>
    <w:rsid w:val="00D758B2"/>
    <w:rsid w:val="00D75911"/>
    <w:rsid w:val="00D765D6"/>
    <w:rsid w:val="00D76ECB"/>
    <w:rsid w:val="00D80056"/>
    <w:rsid w:val="00D80591"/>
    <w:rsid w:val="00D80D8A"/>
    <w:rsid w:val="00D811DE"/>
    <w:rsid w:val="00D81EDB"/>
    <w:rsid w:val="00D8243E"/>
    <w:rsid w:val="00D82B14"/>
    <w:rsid w:val="00D82E3F"/>
    <w:rsid w:val="00D83EB3"/>
    <w:rsid w:val="00D84CA8"/>
    <w:rsid w:val="00D84FBD"/>
    <w:rsid w:val="00D858E6"/>
    <w:rsid w:val="00D868B2"/>
    <w:rsid w:val="00D87245"/>
    <w:rsid w:val="00D872A2"/>
    <w:rsid w:val="00D87878"/>
    <w:rsid w:val="00D90A59"/>
    <w:rsid w:val="00D910AF"/>
    <w:rsid w:val="00D915DC"/>
    <w:rsid w:val="00D91CA6"/>
    <w:rsid w:val="00D91E3D"/>
    <w:rsid w:val="00D91F42"/>
    <w:rsid w:val="00D93457"/>
    <w:rsid w:val="00D93B09"/>
    <w:rsid w:val="00D93C10"/>
    <w:rsid w:val="00D93E89"/>
    <w:rsid w:val="00D9446D"/>
    <w:rsid w:val="00D9520E"/>
    <w:rsid w:val="00D953A1"/>
    <w:rsid w:val="00D95476"/>
    <w:rsid w:val="00D955E9"/>
    <w:rsid w:val="00D96A5E"/>
    <w:rsid w:val="00D96C31"/>
    <w:rsid w:val="00D9740E"/>
    <w:rsid w:val="00D9772D"/>
    <w:rsid w:val="00DA0CC4"/>
    <w:rsid w:val="00DA0F79"/>
    <w:rsid w:val="00DA0FC4"/>
    <w:rsid w:val="00DA1322"/>
    <w:rsid w:val="00DA1A80"/>
    <w:rsid w:val="00DA1D60"/>
    <w:rsid w:val="00DA2073"/>
    <w:rsid w:val="00DA2080"/>
    <w:rsid w:val="00DA2987"/>
    <w:rsid w:val="00DA3081"/>
    <w:rsid w:val="00DA66B6"/>
    <w:rsid w:val="00DA6AEE"/>
    <w:rsid w:val="00DA6C40"/>
    <w:rsid w:val="00DA70B5"/>
    <w:rsid w:val="00DA7791"/>
    <w:rsid w:val="00DB01FB"/>
    <w:rsid w:val="00DB0225"/>
    <w:rsid w:val="00DB1405"/>
    <w:rsid w:val="00DB1964"/>
    <w:rsid w:val="00DB1B55"/>
    <w:rsid w:val="00DB231C"/>
    <w:rsid w:val="00DB329C"/>
    <w:rsid w:val="00DB338E"/>
    <w:rsid w:val="00DB3893"/>
    <w:rsid w:val="00DB42AF"/>
    <w:rsid w:val="00DB4440"/>
    <w:rsid w:val="00DB45F7"/>
    <w:rsid w:val="00DB47DB"/>
    <w:rsid w:val="00DB5013"/>
    <w:rsid w:val="00DB5CC9"/>
    <w:rsid w:val="00DB6405"/>
    <w:rsid w:val="00DB6800"/>
    <w:rsid w:val="00DB6FC1"/>
    <w:rsid w:val="00DB6FCD"/>
    <w:rsid w:val="00DB7936"/>
    <w:rsid w:val="00DB7E58"/>
    <w:rsid w:val="00DC00A4"/>
    <w:rsid w:val="00DC0286"/>
    <w:rsid w:val="00DC09E4"/>
    <w:rsid w:val="00DC106A"/>
    <w:rsid w:val="00DC106C"/>
    <w:rsid w:val="00DC12CB"/>
    <w:rsid w:val="00DC1C4E"/>
    <w:rsid w:val="00DC1F1F"/>
    <w:rsid w:val="00DC248A"/>
    <w:rsid w:val="00DC2978"/>
    <w:rsid w:val="00DC2DCA"/>
    <w:rsid w:val="00DC30A5"/>
    <w:rsid w:val="00DC35DF"/>
    <w:rsid w:val="00DC42A8"/>
    <w:rsid w:val="00DC4A0D"/>
    <w:rsid w:val="00DC5052"/>
    <w:rsid w:val="00DC5125"/>
    <w:rsid w:val="00DC5518"/>
    <w:rsid w:val="00DC7725"/>
    <w:rsid w:val="00DD0310"/>
    <w:rsid w:val="00DD06C6"/>
    <w:rsid w:val="00DD084B"/>
    <w:rsid w:val="00DD09FC"/>
    <w:rsid w:val="00DD0A0B"/>
    <w:rsid w:val="00DD0B28"/>
    <w:rsid w:val="00DD0C4D"/>
    <w:rsid w:val="00DD0E5A"/>
    <w:rsid w:val="00DD1128"/>
    <w:rsid w:val="00DD11C8"/>
    <w:rsid w:val="00DD1DB4"/>
    <w:rsid w:val="00DD2820"/>
    <w:rsid w:val="00DD2BB6"/>
    <w:rsid w:val="00DD33C1"/>
    <w:rsid w:val="00DD37CD"/>
    <w:rsid w:val="00DD4CB0"/>
    <w:rsid w:val="00DD4F26"/>
    <w:rsid w:val="00DD51D1"/>
    <w:rsid w:val="00DD78F5"/>
    <w:rsid w:val="00DD7BE5"/>
    <w:rsid w:val="00DE01E1"/>
    <w:rsid w:val="00DE053C"/>
    <w:rsid w:val="00DE055C"/>
    <w:rsid w:val="00DE07AE"/>
    <w:rsid w:val="00DE0B87"/>
    <w:rsid w:val="00DE0E55"/>
    <w:rsid w:val="00DE1482"/>
    <w:rsid w:val="00DE1BEB"/>
    <w:rsid w:val="00DE1CBB"/>
    <w:rsid w:val="00DE272B"/>
    <w:rsid w:val="00DE27B2"/>
    <w:rsid w:val="00DE2AF4"/>
    <w:rsid w:val="00DE2BF7"/>
    <w:rsid w:val="00DE2E32"/>
    <w:rsid w:val="00DE318C"/>
    <w:rsid w:val="00DE3460"/>
    <w:rsid w:val="00DE3FE0"/>
    <w:rsid w:val="00DE4080"/>
    <w:rsid w:val="00DE42A1"/>
    <w:rsid w:val="00DE43EA"/>
    <w:rsid w:val="00DE47E7"/>
    <w:rsid w:val="00DE5062"/>
    <w:rsid w:val="00DE5E48"/>
    <w:rsid w:val="00DE6881"/>
    <w:rsid w:val="00DE6B30"/>
    <w:rsid w:val="00DE6EA2"/>
    <w:rsid w:val="00DE715A"/>
    <w:rsid w:val="00DE72DB"/>
    <w:rsid w:val="00DE7CA7"/>
    <w:rsid w:val="00DF06F5"/>
    <w:rsid w:val="00DF08A7"/>
    <w:rsid w:val="00DF0ED8"/>
    <w:rsid w:val="00DF19AE"/>
    <w:rsid w:val="00DF1D77"/>
    <w:rsid w:val="00DF2399"/>
    <w:rsid w:val="00DF2825"/>
    <w:rsid w:val="00DF31EA"/>
    <w:rsid w:val="00DF34B7"/>
    <w:rsid w:val="00DF3871"/>
    <w:rsid w:val="00DF402A"/>
    <w:rsid w:val="00DF4C0D"/>
    <w:rsid w:val="00DF5004"/>
    <w:rsid w:val="00DF50F1"/>
    <w:rsid w:val="00DF56B8"/>
    <w:rsid w:val="00DF5DE1"/>
    <w:rsid w:val="00DF63E8"/>
    <w:rsid w:val="00DF68DF"/>
    <w:rsid w:val="00DF7212"/>
    <w:rsid w:val="00DF7F67"/>
    <w:rsid w:val="00E00453"/>
    <w:rsid w:val="00E00DE1"/>
    <w:rsid w:val="00E00F4D"/>
    <w:rsid w:val="00E01489"/>
    <w:rsid w:val="00E0168D"/>
    <w:rsid w:val="00E01C5E"/>
    <w:rsid w:val="00E022D7"/>
    <w:rsid w:val="00E026D6"/>
    <w:rsid w:val="00E02730"/>
    <w:rsid w:val="00E02FE8"/>
    <w:rsid w:val="00E03958"/>
    <w:rsid w:val="00E044B7"/>
    <w:rsid w:val="00E04C8D"/>
    <w:rsid w:val="00E04E2C"/>
    <w:rsid w:val="00E063FB"/>
    <w:rsid w:val="00E06A85"/>
    <w:rsid w:val="00E06EF5"/>
    <w:rsid w:val="00E07D00"/>
    <w:rsid w:val="00E103E7"/>
    <w:rsid w:val="00E106B6"/>
    <w:rsid w:val="00E1073E"/>
    <w:rsid w:val="00E10855"/>
    <w:rsid w:val="00E10AA0"/>
    <w:rsid w:val="00E10CAD"/>
    <w:rsid w:val="00E10D3C"/>
    <w:rsid w:val="00E11E11"/>
    <w:rsid w:val="00E126D5"/>
    <w:rsid w:val="00E13638"/>
    <w:rsid w:val="00E1373F"/>
    <w:rsid w:val="00E13D1E"/>
    <w:rsid w:val="00E13D6D"/>
    <w:rsid w:val="00E14509"/>
    <w:rsid w:val="00E147E3"/>
    <w:rsid w:val="00E14C65"/>
    <w:rsid w:val="00E15017"/>
    <w:rsid w:val="00E151DB"/>
    <w:rsid w:val="00E15AD7"/>
    <w:rsid w:val="00E1672A"/>
    <w:rsid w:val="00E17A82"/>
    <w:rsid w:val="00E20B42"/>
    <w:rsid w:val="00E21195"/>
    <w:rsid w:val="00E212AB"/>
    <w:rsid w:val="00E216D3"/>
    <w:rsid w:val="00E21C37"/>
    <w:rsid w:val="00E21D51"/>
    <w:rsid w:val="00E21E4F"/>
    <w:rsid w:val="00E2296F"/>
    <w:rsid w:val="00E22DC7"/>
    <w:rsid w:val="00E238FB"/>
    <w:rsid w:val="00E239D1"/>
    <w:rsid w:val="00E249D9"/>
    <w:rsid w:val="00E2532C"/>
    <w:rsid w:val="00E25472"/>
    <w:rsid w:val="00E25A7A"/>
    <w:rsid w:val="00E268AE"/>
    <w:rsid w:val="00E30440"/>
    <w:rsid w:val="00E3054F"/>
    <w:rsid w:val="00E3189E"/>
    <w:rsid w:val="00E31EED"/>
    <w:rsid w:val="00E31F91"/>
    <w:rsid w:val="00E321E0"/>
    <w:rsid w:val="00E322F9"/>
    <w:rsid w:val="00E325B3"/>
    <w:rsid w:val="00E3357D"/>
    <w:rsid w:val="00E33A16"/>
    <w:rsid w:val="00E34A6D"/>
    <w:rsid w:val="00E34A7A"/>
    <w:rsid w:val="00E34D10"/>
    <w:rsid w:val="00E35286"/>
    <w:rsid w:val="00E35F5A"/>
    <w:rsid w:val="00E3631E"/>
    <w:rsid w:val="00E36EC2"/>
    <w:rsid w:val="00E37071"/>
    <w:rsid w:val="00E371AE"/>
    <w:rsid w:val="00E37B79"/>
    <w:rsid w:val="00E37D94"/>
    <w:rsid w:val="00E37E52"/>
    <w:rsid w:val="00E4014E"/>
    <w:rsid w:val="00E40F2D"/>
    <w:rsid w:val="00E412EA"/>
    <w:rsid w:val="00E41394"/>
    <w:rsid w:val="00E41DD6"/>
    <w:rsid w:val="00E4267C"/>
    <w:rsid w:val="00E42FC5"/>
    <w:rsid w:val="00E43A24"/>
    <w:rsid w:val="00E43C77"/>
    <w:rsid w:val="00E43E4E"/>
    <w:rsid w:val="00E44DC8"/>
    <w:rsid w:val="00E45B68"/>
    <w:rsid w:val="00E45F52"/>
    <w:rsid w:val="00E4645A"/>
    <w:rsid w:val="00E4647E"/>
    <w:rsid w:val="00E466F5"/>
    <w:rsid w:val="00E4697E"/>
    <w:rsid w:val="00E46B75"/>
    <w:rsid w:val="00E47140"/>
    <w:rsid w:val="00E47D2B"/>
    <w:rsid w:val="00E47E86"/>
    <w:rsid w:val="00E50F17"/>
    <w:rsid w:val="00E51613"/>
    <w:rsid w:val="00E51AF0"/>
    <w:rsid w:val="00E51EAE"/>
    <w:rsid w:val="00E536C3"/>
    <w:rsid w:val="00E5385A"/>
    <w:rsid w:val="00E53907"/>
    <w:rsid w:val="00E545D1"/>
    <w:rsid w:val="00E54933"/>
    <w:rsid w:val="00E54CD2"/>
    <w:rsid w:val="00E5523C"/>
    <w:rsid w:val="00E55945"/>
    <w:rsid w:val="00E57791"/>
    <w:rsid w:val="00E577D8"/>
    <w:rsid w:val="00E578A6"/>
    <w:rsid w:val="00E6006C"/>
    <w:rsid w:val="00E60894"/>
    <w:rsid w:val="00E60963"/>
    <w:rsid w:val="00E60BA1"/>
    <w:rsid w:val="00E6135F"/>
    <w:rsid w:val="00E616ED"/>
    <w:rsid w:val="00E6261E"/>
    <w:rsid w:val="00E62F3D"/>
    <w:rsid w:val="00E636A4"/>
    <w:rsid w:val="00E64978"/>
    <w:rsid w:val="00E65168"/>
    <w:rsid w:val="00E65308"/>
    <w:rsid w:val="00E655D4"/>
    <w:rsid w:val="00E65EDC"/>
    <w:rsid w:val="00E66107"/>
    <w:rsid w:val="00E66447"/>
    <w:rsid w:val="00E67C53"/>
    <w:rsid w:val="00E712DA"/>
    <w:rsid w:val="00E712F7"/>
    <w:rsid w:val="00E713EC"/>
    <w:rsid w:val="00E714A9"/>
    <w:rsid w:val="00E71809"/>
    <w:rsid w:val="00E72804"/>
    <w:rsid w:val="00E7297F"/>
    <w:rsid w:val="00E73507"/>
    <w:rsid w:val="00E7416F"/>
    <w:rsid w:val="00E74302"/>
    <w:rsid w:val="00E7443F"/>
    <w:rsid w:val="00E74595"/>
    <w:rsid w:val="00E746C2"/>
    <w:rsid w:val="00E747C6"/>
    <w:rsid w:val="00E74FA8"/>
    <w:rsid w:val="00E7571B"/>
    <w:rsid w:val="00E766D9"/>
    <w:rsid w:val="00E76CFE"/>
    <w:rsid w:val="00E76FDF"/>
    <w:rsid w:val="00E812C8"/>
    <w:rsid w:val="00E81A23"/>
    <w:rsid w:val="00E81E1B"/>
    <w:rsid w:val="00E82D6D"/>
    <w:rsid w:val="00E8306D"/>
    <w:rsid w:val="00E8318E"/>
    <w:rsid w:val="00E842B1"/>
    <w:rsid w:val="00E843DA"/>
    <w:rsid w:val="00E84776"/>
    <w:rsid w:val="00E8477D"/>
    <w:rsid w:val="00E84A7E"/>
    <w:rsid w:val="00E84E51"/>
    <w:rsid w:val="00E85932"/>
    <w:rsid w:val="00E85D0F"/>
    <w:rsid w:val="00E85F58"/>
    <w:rsid w:val="00E8675B"/>
    <w:rsid w:val="00E86992"/>
    <w:rsid w:val="00E86B29"/>
    <w:rsid w:val="00E86EEC"/>
    <w:rsid w:val="00E876DD"/>
    <w:rsid w:val="00E87D3B"/>
    <w:rsid w:val="00E87DE7"/>
    <w:rsid w:val="00E87F03"/>
    <w:rsid w:val="00E90172"/>
    <w:rsid w:val="00E904BA"/>
    <w:rsid w:val="00E90D8A"/>
    <w:rsid w:val="00E91D5B"/>
    <w:rsid w:val="00E9245C"/>
    <w:rsid w:val="00E925DF"/>
    <w:rsid w:val="00E93217"/>
    <w:rsid w:val="00E944DC"/>
    <w:rsid w:val="00E94666"/>
    <w:rsid w:val="00E94762"/>
    <w:rsid w:val="00E9597E"/>
    <w:rsid w:val="00E97009"/>
    <w:rsid w:val="00E97456"/>
    <w:rsid w:val="00E974B3"/>
    <w:rsid w:val="00EA15D2"/>
    <w:rsid w:val="00EA1778"/>
    <w:rsid w:val="00EA21BA"/>
    <w:rsid w:val="00EA278F"/>
    <w:rsid w:val="00EA2A42"/>
    <w:rsid w:val="00EA3887"/>
    <w:rsid w:val="00EA3A92"/>
    <w:rsid w:val="00EA538C"/>
    <w:rsid w:val="00EA54A3"/>
    <w:rsid w:val="00EA5C5A"/>
    <w:rsid w:val="00EA6199"/>
    <w:rsid w:val="00EA65AD"/>
    <w:rsid w:val="00EB0156"/>
    <w:rsid w:val="00EB0C5D"/>
    <w:rsid w:val="00EB1483"/>
    <w:rsid w:val="00EB166D"/>
    <w:rsid w:val="00EB1DEA"/>
    <w:rsid w:val="00EB225D"/>
    <w:rsid w:val="00EB2941"/>
    <w:rsid w:val="00EB2EC9"/>
    <w:rsid w:val="00EB2F94"/>
    <w:rsid w:val="00EB46D6"/>
    <w:rsid w:val="00EB4C21"/>
    <w:rsid w:val="00EB5037"/>
    <w:rsid w:val="00EB56A0"/>
    <w:rsid w:val="00EB5A94"/>
    <w:rsid w:val="00EB6268"/>
    <w:rsid w:val="00EB6292"/>
    <w:rsid w:val="00EB6B93"/>
    <w:rsid w:val="00EB7026"/>
    <w:rsid w:val="00EB70AC"/>
    <w:rsid w:val="00EB7A55"/>
    <w:rsid w:val="00EB7EEA"/>
    <w:rsid w:val="00EC100C"/>
    <w:rsid w:val="00EC15C3"/>
    <w:rsid w:val="00EC18FA"/>
    <w:rsid w:val="00EC1D1F"/>
    <w:rsid w:val="00EC205E"/>
    <w:rsid w:val="00EC2F4A"/>
    <w:rsid w:val="00EC3AE8"/>
    <w:rsid w:val="00EC3B6F"/>
    <w:rsid w:val="00EC3BCF"/>
    <w:rsid w:val="00EC424B"/>
    <w:rsid w:val="00EC47AA"/>
    <w:rsid w:val="00EC4C37"/>
    <w:rsid w:val="00EC4C53"/>
    <w:rsid w:val="00EC5096"/>
    <w:rsid w:val="00EC550B"/>
    <w:rsid w:val="00EC5564"/>
    <w:rsid w:val="00EC59ED"/>
    <w:rsid w:val="00EC5CEB"/>
    <w:rsid w:val="00EC5E35"/>
    <w:rsid w:val="00EC5F01"/>
    <w:rsid w:val="00EC60DE"/>
    <w:rsid w:val="00EC620C"/>
    <w:rsid w:val="00EC6328"/>
    <w:rsid w:val="00EC657E"/>
    <w:rsid w:val="00EC73F7"/>
    <w:rsid w:val="00EC765F"/>
    <w:rsid w:val="00EC7CD3"/>
    <w:rsid w:val="00EC7FE5"/>
    <w:rsid w:val="00ED0203"/>
    <w:rsid w:val="00ED0CDD"/>
    <w:rsid w:val="00ED1BE3"/>
    <w:rsid w:val="00ED1CC4"/>
    <w:rsid w:val="00ED1CFD"/>
    <w:rsid w:val="00ED30F0"/>
    <w:rsid w:val="00ED3191"/>
    <w:rsid w:val="00ED343A"/>
    <w:rsid w:val="00ED3983"/>
    <w:rsid w:val="00ED3C5E"/>
    <w:rsid w:val="00ED4ABD"/>
    <w:rsid w:val="00ED50D6"/>
    <w:rsid w:val="00ED59F5"/>
    <w:rsid w:val="00ED5F09"/>
    <w:rsid w:val="00ED6AA1"/>
    <w:rsid w:val="00ED6AE7"/>
    <w:rsid w:val="00ED7612"/>
    <w:rsid w:val="00EE0237"/>
    <w:rsid w:val="00EE0864"/>
    <w:rsid w:val="00EE0D6B"/>
    <w:rsid w:val="00EE1C98"/>
    <w:rsid w:val="00EE21B7"/>
    <w:rsid w:val="00EE2258"/>
    <w:rsid w:val="00EE3587"/>
    <w:rsid w:val="00EE3C8E"/>
    <w:rsid w:val="00EE3D6E"/>
    <w:rsid w:val="00EE47C1"/>
    <w:rsid w:val="00EE520C"/>
    <w:rsid w:val="00EE5939"/>
    <w:rsid w:val="00EE5DEC"/>
    <w:rsid w:val="00EE681F"/>
    <w:rsid w:val="00EE7D8D"/>
    <w:rsid w:val="00EE7EC7"/>
    <w:rsid w:val="00EF1BF9"/>
    <w:rsid w:val="00EF1F0C"/>
    <w:rsid w:val="00EF2024"/>
    <w:rsid w:val="00EF257E"/>
    <w:rsid w:val="00EF2756"/>
    <w:rsid w:val="00EF2E7C"/>
    <w:rsid w:val="00EF2F01"/>
    <w:rsid w:val="00EF4BCB"/>
    <w:rsid w:val="00EF56CF"/>
    <w:rsid w:val="00EF57AF"/>
    <w:rsid w:val="00EF5E32"/>
    <w:rsid w:val="00EF6611"/>
    <w:rsid w:val="00EF6FE8"/>
    <w:rsid w:val="00EF72D7"/>
    <w:rsid w:val="00EF782B"/>
    <w:rsid w:val="00EF7A8B"/>
    <w:rsid w:val="00EF7BD0"/>
    <w:rsid w:val="00EF7CED"/>
    <w:rsid w:val="00EF7D34"/>
    <w:rsid w:val="00F01932"/>
    <w:rsid w:val="00F022BF"/>
    <w:rsid w:val="00F02BAD"/>
    <w:rsid w:val="00F02F1B"/>
    <w:rsid w:val="00F03564"/>
    <w:rsid w:val="00F0484D"/>
    <w:rsid w:val="00F04AD5"/>
    <w:rsid w:val="00F04C41"/>
    <w:rsid w:val="00F04F3B"/>
    <w:rsid w:val="00F0587A"/>
    <w:rsid w:val="00F05AA3"/>
    <w:rsid w:val="00F05E26"/>
    <w:rsid w:val="00F072B3"/>
    <w:rsid w:val="00F075DC"/>
    <w:rsid w:val="00F07BE2"/>
    <w:rsid w:val="00F106C3"/>
    <w:rsid w:val="00F108CB"/>
    <w:rsid w:val="00F111D8"/>
    <w:rsid w:val="00F1127A"/>
    <w:rsid w:val="00F120A9"/>
    <w:rsid w:val="00F120BF"/>
    <w:rsid w:val="00F12501"/>
    <w:rsid w:val="00F12C39"/>
    <w:rsid w:val="00F12C81"/>
    <w:rsid w:val="00F12DE8"/>
    <w:rsid w:val="00F13922"/>
    <w:rsid w:val="00F13BAD"/>
    <w:rsid w:val="00F13C5D"/>
    <w:rsid w:val="00F13D39"/>
    <w:rsid w:val="00F140F8"/>
    <w:rsid w:val="00F143FD"/>
    <w:rsid w:val="00F144F2"/>
    <w:rsid w:val="00F14F55"/>
    <w:rsid w:val="00F156E8"/>
    <w:rsid w:val="00F167FB"/>
    <w:rsid w:val="00F168AE"/>
    <w:rsid w:val="00F17167"/>
    <w:rsid w:val="00F17641"/>
    <w:rsid w:val="00F17843"/>
    <w:rsid w:val="00F17A51"/>
    <w:rsid w:val="00F17A53"/>
    <w:rsid w:val="00F17AE7"/>
    <w:rsid w:val="00F203BF"/>
    <w:rsid w:val="00F20B4F"/>
    <w:rsid w:val="00F2136B"/>
    <w:rsid w:val="00F21750"/>
    <w:rsid w:val="00F22316"/>
    <w:rsid w:val="00F22F8F"/>
    <w:rsid w:val="00F24681"/>
    <w:rsid w:val="00F246EB"/>
    <w:rsid w:val="00F24F72"/>
    <w:rsid w:val="00F252F8"/>
    <w:rsid w:val="00F2613A"/>
    <w:rsid w:val="00F30A2E"/>
    <w:rsid w:val="00F30B9F"/>
    <w:rsid w:val="00F30EC0"/>
    <w:rsid w:val="00F314F4"/>
    <w:rsid w:val="00F31894"/>
    <w:rsid w:val="00F31C8E"/>
    <w:rsid w:val="00F31E1E"/>
    <w:rsid w:val="00F323E4"/>
    <w:rsid w:val="00F32E5A"/>
    <w:rsid w:val="00F332AE"/>
    <w:rsid w:val="00F33CAF"/>
    <w:rsid w:val="00F33DAA"/>
    <w:rsid w:val="00F33F47"/>
    <w:rsid w:val="00F341BF"/>
    <w:rsid w:val="00F350B9"/>
    <w:rsid w:val="00F355EB"/>
    <w:rsid w:val="00F356A3"/>
    <w:rsid w:val="00F364A2"/>
    <w:rsid w:val="00F36DE3"/>
    <w:rsid w:val="00F405DD"/>
    <w:rsid w:val="00F40775"/>
    <w:rsid w:val="00F40978"/>
    <w:rsid w:val="00F415C3"/>
    <w:rsid w:val="00F4245D"/>
    <w:rsid w:val="00F4278E"/>
    <w:rsid w:val="00F43048"/>
    <w:rsid w:val="00F4319F"/>
    <w:rsid w:val="00F4326F"/>
    <w:rsid w:val="00F446A2"/>
    <w:rsid w:val="00F4490C"/>
    <w:rsid w:val="00F4531F"/>
    <w:rsid w:val="00F454AA"/>
    <w:rsid w:val="00F45E39"/>
    <w:rsid w:val="00F4617D"/>
    <w:rsid w:val="00F46AEC"/>
    <w:rsid w:val="00F46BCB"/>
    <w:rsid w:val="00F46C41"/>
    <w:rsid w:val="00F46DA2"/>
    <w:rsid w:val="00F47A1C"/>
    <w:rsid w:val="00F500A5"/>
    <w:rsid w:val="00F50387"/>
    <w:rsid w:val="00F50519"/>
    <w:rsid w:val="00F50695"/>
    <w:rsid w:val="00F512A1"/>
    <w:rsid w:val="00F51339"/>
    <w:rsid w:val="00F51516"/>
    <w:rsid w:val="00F515AC"/>
    <w:rsid w:val="00F52C34"/>
    <w:rsid w:val="00F5373E"/>
    <w:rsid w:val="00F54094"/>
    <w:rsid w:val="00F5410D"/>
    <w:rsid w:val="00F54136"/>
    <w:rsid w:val="00F5484D"/>
    <w:rsid w:val="00F54CCD"/>
    <w:rsid w:val="00F55D69"/>
    <w:rsid w:val="00F6040C"/>
    <w:rsid w:val="00F60428"/>
    <w:rsid w:val="00F60705"/>
    <w:rsid w:val="00F61597"/>
    <w:rsid w:val="00F61D7A"/>
    <w:rsid w:val="00F61FE9"/>
    <w:rsid w:val="00F624E2"/>
    <w:rsid w:val="00F6251D"/>
    <w:rsid w:val="00F62575"/>
    <w:rsid w:val="00F626C2"/>
    <w:rsid w:val="00F62B6C"/>
    <w:rsid w:val="00F635E8"/>
    <w:rsid w:val="00F6379C"/>
    <w:rsid w:val="00F64D0F"/>
    <w:rsid w:val="00F66B76"/>
    <w:rsid w:val="00F6754B"/>
    <w:rsid w:val="00F67AF6"/>
    <w:rsid w:val="00F67D71"/>
    <w:rsid w:val="00F7090A"/>
    <w:rsid w:val="00F70E8E"/>
    <w:rsid w:val="00F71ECD"/>
    <w:rsid w:val="00F720D0"/>
    <w:rsid w:val="00F7214A"/>
    <w:rsid w:val="00F7227F"/>
    <w:rsid w:val="00F722D6"/>
    <w:rsid w:val="00F728DE"/>
    <w:rsid w:val="00F729D9"/>
    <w:rsid w:val="00F72ADA"/>
    <w:rsid w:val="00F72BC2"/>
    <w:rsid w:val="00F7315C"/>
    <w:rsid w:val="00F733D9"/>
    <w:rsid w:val="00F73851"/>
    <w:rsid w:val="00F73E03"/>
    <w:rsid w:val="00F73F08"/>
    <w:rsid w:val="00F75604"/>
    <w:rsid w:val="00F75802"/>
    <w:rsid w:val="00F75805"/>
    <w:rsid w:val="00F75ACC"/>
    <w:rsid w:val="00F807D4"/>
    <w:rsid w:val="00F8155C"/>
    <w:rsid w:val="00F821F8"/>
    <w:rsid w:val="00F8285E"/>
    <w:rsid w:val="00F82FEF"/>
    <w:rsid w:val="00F832FE"/>
    <w:rsid w:val="00F83700"/>
    <w:rsid w:val="00F837C7"/>
    <w:rsid w:val="00F839E7"/>
    <w:rsid w:val="00F848F0"/>
    <w:rsid w:val="00F85549"/>
    <w:rsid w:val="00F85D02"/>
    <w:rsid w:val="00F860B4"/>
    <w:rsid w:val="00F860BC"/>
    <w:rsid w:val="00F860DC"/>
    <w:rsid w:val="00F86BDF"/>
    <w:rsid w:val="00F86D87"/>
    <w:rsid w:val="00F86DC5"/>
    <w:rsid w:val="00F875AE"/>
    <w:rsid w:val="00F87658"/>
    <w:rsid w:val="00F87E09"/>
    <w:rsid w:val="00F90474"/>
    <w:rsid w:val="00F908E2"/>
    <w:rsid w:val="00F90B21"/>
    <w:rsid w:val="00F90BB6"/>
    <w:rsid w:val="00F91775"/>
    <w:rsid w:val="00F919D1"/>
    <w:rsid w:val="00F91FD0"/>
    <w:rsid w:val="00F92427"/>
    <w:rsid w:val="00F93841"/>
    <w:rsid w:val="00F93D27"/>
    <w:rsid w:val="00F9456A"/>
    <w:rsid w:val="00F94A8E"/>
    <w:rsid w:val="00F94EFD"/>
    <w:rsid w:val="00F95DA3"/>
    <w:rsid w:val="00F962AD"/>
    <w:rsid w:val="00F96BA3"/>
    <w:rsid w:val="00F96F0C"/>
    <w:rsid w:val="00F974A0"/>
    <w:rsid w:val="00F97707"/>
    <w:rsid w:val="00F97F79"/>
    <w:rsid w:val="00FA0CB1"/>
    <w:rsid w:val="00FA0F59"/>
    <w:rsid w:val="00FA0F88"/>
    <w:rsid w:val="00FA213D"/>
    <w:rsid w:val="00FA2ED9"/>
    <w:rsid w:val="00FA31D8"/>
    <w:rsid w:val="00FA3C29"/>
    <w:rsid w:val="00FA4A58"/>
    <w:rsid w:val="00FA5730"/>
    <w:rsid w:val="00FA5C88"/>
    <w:rsid w:val="00FA64EC"/>
    <w:rsid w:val="00FA6DE9"/>
    <w:rsid w:val="00FA74F8"/>
    <w:rsid w:val="00FA789A"/>
    <w:rsid w:val="00FB0127"/>
    <w:rsid w:val="00FB049A"/>
    <w:rsid w:val="00FB0DA3"/>
    <w:rsid w:val="00FB0EB7"/>
    <w:rsid w:val="00FB16A1"/>
    <w:rsid w:val="00FB1D5E"/>
    <w:rsid w:val="00FB24FB"/>
    <w:rsid w:val="00FB28C0"/>
    <w:rsid w:val="00FB3EA8"/>
    <w:rsid w:val="00FB4B4C"/>
    <w:rsid w:val="00FB5D39"/>
    <w:rsid w:val="00FB7399"/>
    <w:rsid w:val="00FB77A2"/>
    <w:rsid w:val="00FB7BF5"/>
    <w:rsid w:val="00FB7CD7"/>
    <w:rsid w:val="00FC057B"/>
    <w:rsid w:val="00FC1004"/>
    <w:rsid w:val="00FC248D"/>
    <w:rsid w:val="00FC347C"/>
    <w:rsid w:val="00FC39E5"/>
    <w:rsid w:val="00FC3ACB"/>
    <w:rsid w:val="00FC40FE"/>
    <w:rsid w:val="00FC478E"/>
    <w:rsid w:val="00FC4CD0"/>
    <w:rsid w:val="00FC5232"/>
    <w:rsid w:val="00FC57FF"/>
    <w:rsid w:val="00FC5C39"/>
    <w:rsid w:val="00FC5F32"/>
    <w:rsid w:val="00FC751D"/>
    <w:rsid w:val="00FD0DC0"/>
    <w:rsid w:val="00FD1506"/>
    <w:rsid w:val="00FD21A2"/>
    <w:rsid w:val="00FD22A3"/>
    <w:rsid w:val="00FD23C9"/>
    <w:rsid w:val="00FD28F8"/>
    <w:rsid w:val="00FD2E2B"/>
    <w:rsid w:val="00FD2FB3"/>
    <w:rsid w:val="00FD31B1"/>
    <w:rsid w:val="00FD36F3"/>
    <w:rsid w:val="00FD387C"/>
    <w:rsid w:val="00FD3F30"/>
    <w:rsid w:val="00FD46FF"/>
    <w:rsid w:val="00FD4841"/>
    <w:rsid w:val="00FD4B5C"/>
    <w:rsid w:val="00FD4DBA"/>
    <w:rsid w:val="00FD7A0F"/>
    <w:rsid w:val="00FD7C7A"/>
    <w:rsid w:val="00FE0118"/>
    <w:rsid w:val="00FE0181"/>
    <w:rsid w:val="00FE0182"/>
    <w:rsid w:val="00FE078D"/>
    <w:rsid w:val="00FE07D4"/>
    <w:rsid w:val="00FE1367"/>
    <w:rsid w:val="00FE138E"/>
    <w:rsid w:val="00FE17B3"/>
    <w:rsid w:val="00FE1A24"/>
    <w:rsid w:val="00FE208A"/>
    <w:rsid w:val="00FE22AC"/>
    <w:rsid w:val="00FE22EE"/>
    <w:rsid w:val="00FE2462"/>
    <w:rsid w:val="00FE25A5"/>
    <w:rsid w:val="00FE25EA"/>
    <w:rsid w:val="00FE2637"/>
    <w:rsid w:val="00FE3329"/>
    <w:rsid w:val="00FE3D92"/>
    <w:rsid w:val="00FE423D"/>
    <w:rsid w:val="00FE42F7"/>
    <w:rsid w:val="00FE475F"/>
    <w:rsid w:val="00FE523C"/>
    <w:rsid w:val="00FE627F"/>
    <w:rsid w:val="00FE6409"/>
    <w:rsid w:val="00FE6F59"/>
    <w:rsid w:val="00FE7122"/>
    <w:rsid w:val="00FE72FC"/>
    <w:rsid w:val="00FE73E0"/>
    <w:rsid w:val="00FE76B9"/>
    <w:rsid w:val="00FE794E"/>
    <w:rsid w:val="00FE7B87"/>
    <w:rsid w:val="00FE7C06"/>
    <w:rsid w:val="00FF0E2A"/>
    <w:rsid w:val="00FF10FF"/>
    <w:rsid w:val="00FF1298"/>
    <w:rsid w:val="00FF14BC"/>
    <w:rsid w:val="00FF1506"/>
    <w:rsid w:val="00FF1745"/>
    <w:rsid w:val="00FF1D3F"/>
    <w:rsid w:val="00FF1E6B"/>
    <w:rsid w:val="00FF2D2B"/>
    <w:rsid w:val="00FF3C01"/>
    <w:rsid w:val="00FF3F5D"/>
    <w:rsid w:val="00FF41E8"/>
    <w:rsid w:val="00FF51A4"/>
    <w:rsid w:val="00FF56B7"/>
    <w:rsid w:val="00FF5E21"/>
    <w:rsid w:val="00FF5F2E"/>
    <w:rsid w:val="00FF6158"/>
    <w:rsid w:val="00FF75A8"/>
    <w:rsid w:val="00FF77D0"/>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EEB159"/>
  <w15:chartTrackingRefBased/>
  <w15:docId w15:val="{688A0E86-5382-4606-B02D-DCE0A890E4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MS Mincho"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9" w:unhideWhenUsed="1" w:qFormat="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0"/>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01AE2"/>
    <w:pPr>
      <w:spacing w:line="360" w:lineRule="auto"/>
      <w:ind w:firstLine="284"/>
      <w:jc w:val="both"/>
    </w:pPr>
    <w:rPr>
      <w:rFonts w:ascii="Gill Sans MT" w:hAnsi="Gill Sans MT"/>
      <w:sz w:val="24"/>
    </w:rPr>
  </w:style>
  <w:style w:type="paragraph" w:styleId="Heading1">
    <w:name w:val="heading 1"/>
    <w:basedOn w:val="Normal"/>
    <w:next w:val="Normal"/>
    <w:link w:val="Heading1Char"/>
    <w:uiPriority w:val="9"/>
    <w:qFormat/>
    <w:rsid w:val="00CA378B"/>
    <w:pPr>
      <w:keepNext/>
      <w:keepLines/>
      <w:spacing w:before="240" w:after="0" w:line="240" w:lineRule="auto"/>
      <w:outlineLvl w:val="0"/>
    </w:pPr>
    <w:rPr>
      <w:rFonts w:eastAsiaTheme="majorEastAsia" w:cstheme="majorBidi"/>
      <w:sz w:val="32"/>
      <w:szCs w:val="32"/>
    </w:rPr>
  </w:style>
  <w:style w:type="paragraph" w:styleId="Heading2">
    <w:name w:val="heading 2"/>
    <w:basedOn w:val="Normal"/>
    <w:next w:val="Normal"/>
    <w:link w:val="Heading2Char"/>
    <w:uiPriority w:val="9"/>
    <w:unhideWhenUsed/>
    <w:qFormat/>
    <w:rsid w:val="00796D4D"/>
    <w:pPr>
      <w:keepNext/>
      <w:keepLines/>
      <w:spacing w:before="40" w:after="0"/>
      <w:ind w:firstLine="0"/>
      <w:jc w:val="left"/>
      <w:outlineLvl w:val="1"/>
    </w:pPr>
    <w:rPr>
      <w:rFonts w:ascii="Arial" w:eastAsiaTheme="majorEastAsia" w:hAnsi="Arial" w:cstheme="majorBidi"/>
      <w:b/>
      <w:sz w:val="26"/>
      <w:szCs w:val="26"/>
    </w:rPr>
  </w:style>
  <w:style w:type="paragraph" w:styleId="Heading3">
    <w:name w:val="heading 3"/>
    <w:basedOn w:val="Normal"/>
    <w:next w:val="Normal"/>
    <w:link w:val="Heading3Char"/>
    <w:uiPriority w:val="9"/>
    <w:unhideWhenUsed/>
    <w:qFormat/>
    <w:rsid w:val="00701AE2"/>
    <w:pPr>
      <w:keepNext/>
      <w:keepLines/>
      <w:spacing w:before="40" w:after="0"/>
      <w:ind w:firstLine="0"/>
      <w:outlineLvl w:val="2"/>
    </w:pPr>
    <w:rPr>
      <w:rFonts w:ascii="Arial" w:eastAsiaTheme="majorEastAsia" w:hAnsi="Arial" w:cstheme="majorBidi"/>
      <w:b/>
      <w:szCs w:val="24"/>
    </w:rPr>
  </w:style>
  <w:style w:type="paragraph" w:styleId="Heading4">
    <w:name w:val="heading 4"/>
    <w:basedOn w:val="Normal"/>
    <w:next w:val="Normal"/>
    <w:link w:val="Heading4Char"/>
    <w:uiPriority w:val="9"/>
    <w:unhideWhenUsed/>
    <w:qFormat/>
    <w:rsid w:val="008D74B6"/>
    <w:pPr>
      <w:keepNext/>
      <w:keepLines/>
      <w:spacing w:before="40" w:after="0"/>
      <w:outlineLvl w:val="3"/>
    </w:pPr>
    <w:rPr>
      <w:rFonts w:ascii="Arial" w:eastAsiaTheme="majorEastAsia" w:hAnsi="Arial" w:cstheme="majorBidi"/>
      <w:iCs/>
      <w:sz w:val="26"/>
    </w:rPr>
  </w:style>
  <w:style w:type="paragraph" w:styleId="Heading5">
    <w:name w:val="heading 5"/>
    <w:basedOn w:val="Normal"/>
    <w:next w:val="Normal"/>
    <w:link w:val="Heading5Char"/>
    <w:uiPriority w:val="9"/>
    <w:semiHidden/>
    <w:unhideWhenUsed/>
    <w:qFormat/>
    <w:rsid w:val="008F75CA"/>
    <w:pPr>
      <w:keepNext/>
      <w:keepLines/>
      <w:spacing w:before="40" w:after="0"/>
      <w:outlineLvl w:val="4"/>
    </w:pPr>
    <w:rPr>
      <w:rFonts w:asciiTheme="majorHAnsi" w:eastAsiaTheme="majorEastAsia" w:hAnsiTheme="majorHAnsi" w:cstheme="majorBidi"/>
      <w:color w:val="2F5496" w:themeColor="accent1" w:themeShade="BF"/>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796D4D"/>
    <w:rPr>
      <w:rFonts w:ascii="Arial" w:eastAsiaTheme="majorEastAsia" w:hAnsi="Arial" w:cstheme="majorBidi"/>
      <w:b/>
      <w:sz w:val="26"/>
      <w:szCs w:val="26"/>
    </w:rPr>
  </w:style>
  <w:style w:type="character" w:styleId="Hyperlink">
    <w:name w:val="Hyperlink"/>
    <w:basedOn w:val="DefaultParagraphFont"/>
    <w:uiPriority w:val="99"/>
    <w:unhideWhenUsed/>
    <w:rsid w:val="006C46F9"/>
    <w:rPr>
      <w:color w:val="0000FF"/>
      <w:u w:val="single"/>
    </w:rPr>
  </w:style>
  <w:style w:type="paragraph" w:styleId="ListParagraph">
    <w:name w:val="List Paragraph"/>
    <w:basedOn w:val="Normal"/>
    <w:uiPriority w:val="34"/>
    <w:qFormat/>
    <w:rsid w:val="006C46F9"/>
    <w:pPr>
      <w:ind w:left="720"/>
      <w:contextualSpacing/>
      <w:jc w:val="left"/>
    </w:pPr>
    <w:rPr>
      <w:rFonts w:eastAsiaTheme="minorEastAsia"/>
    </w:rPr>
  </w:style>
  <w:style w:type="paragraph" w:styleId="NoSpacing">
    <w:name w:val="No Spacing"/>
    <w:link w:val="NoSpacingChar"/>
    <w:uiPriority w:val="1"/>
    <w:qFormat/>
    <w:rsid w:val="000476AE"/>
    <w:pPr>
      <w:spacing w:after="0" w:line="240" w:lineRule="auto"/>
      <w:jc w:val="both"/>
    </w:pPr>
    <w:rPr>
      <w:rFonts w:ascii="Arial" w:hAnsi="Arial"/>
    </w:rPr>
  </w:style>
  <w:style w:type="character" w:styleId="CommentReference">
    <w:name w:val="annotation reference"/>
    <w:basedOn w:val="DefaultParagraphFont"/>
    <w:uiPriority w:val="99"/>
    <w:semiHidden/>
    <w:unhideWhenUsed/>
    <w:rsid w:val="006C46F9"/>
    <w:rPr>
      <w:sz w:val="16"/>
      <w:szCs w:val="16"/>
    </w:rPr>
  </w:style>
  <w:style w:type="paragraph" w:styleId="CommentText">
    <w:name w:val="annotation text"/>
    <w:basedOn w:val="Normal"/>
    <w:link w:val="CommentTextChar"/>
    <w:uiPriority w:val="99"/>
    <w:unhideWhenUsed/>
    <w:rsid w:val="006C46F9"/>
    <w:pPr>
      <w:spacing w:line="240" w:lineRule="auto"/>
    </w:pPr>
    <w:rPr>
      <w:sz w:val="20"/>
      <w:szCs w:val="20"/>
    </w:rPr>
  </w:style>
  <w:style w:type="character" w:customStyle="1" w:styleId="CommentTextChar">
    <w:name w:val="Comment Text Char"/>
    <w:basedOn w:val="DefaultParagraphFont"/>
    <w:link w:val="CommentText"/>
    <w:uiPriority w:val="99"/>
    <w:rsid w:val="006C46F9"/>
    <w:rPr>
      <w:rFonts w:ascii="Times New Roman" w:hAnsi="Times New Roman"/>
      <w:sz w:val="20"/>
      <w:szCs w:val="20"/>
    </w:rPr>
  </w:style>
  <w:style w:type="character" w:styleId="Emphasis">
    <w:name w:val="Emphasis"/>
    <w:basedOn w:val="DefaultParagraphFont"/>
    <w:uiPriority w:val="20"/>
    <w:qFormat/>
    <w:rsid w:val="006C46F9"/>
    <w:rPr>
      <w:i/>
      <w:iCs/>
    </w:rPr>
  </w:style>
  <w:style w:type="character" w:customStyle="1" w:styleId="NoSpacingChar">
    <w:name w:val="No Spacing Char"/>
    <w:link w:val="NoSpacing"/>
    <w:uiPriority w:val="1"/>
    <w:rsid w:val="000476AE"/>
    <w:rPr>
      <w:rFonts w:ascii="Arial" w:hAnsi="Arial"/>
    </w:rPr>
  </w:style>
  <w:style w:type="paragraph" w:styleId="BodyText">
    <w:name w:val="Body Text"/>
    <w:basedOn w:val="Normal"/>
    <w:link w:val="BodyTextChar"/>
    <w:qFormat/>
    <w:rsid w:val="005F7353"/>
    <w:pPr>
      <w:autoSpaceDE w:val="0"/>
      <w:autoSpaceDN w:val="0"/>
      <w:adjustRightInd w:val="0"/>
      <w:spacing w:before="180" w:after="180"/>
    </w:pPr>
    <w:rPr>
      <w:rFonts w:ascii="Arial" w:hAnsi="Arial" w:cs="Arial"/>
    </w:rPr>
  </w:style>
  <w:style w:type="character" w:customStyle="1" w:styleId="BodyTextChar">
    <w:name w:val="Body Text Char"/>
    <w:basedOn w:val="DefaultParagraphFont"/>
    <w:link w:val="BodyText"/>
    <w:rsid w:val="005F7353"/>
    <w:rPr>
      <w:rFonts w:ascii="Arial" w:hAnsi="Arial" w:cs="Arial"/>
      <w:sz w:val="24"/>
    </w:rPr>
  </w:style>
  <w:style w:type="paragraph" w:styleId="Caption">
    <w:name w:val="caption"/>
    <w:basedOn w:val="Normal"/>
    <w:next w:val="Normal"/>
    <w:link w:val="CaptionChar"/>
    <w:unhideWhenUsed/>
    <w:qFormat/>
    <w:rsid w:val="006C46F9"/>
    <w:pPr>
      <w:spacing w:after="200" w:line="240" w:lineRule="auto"/>
    </w:pPr>
    <w:rPr>
      <w:i/>
      <w:iCs/>
      <w:color w:val="44546A" w:themeColor="text2"/>
      <w:sz w:val="18"/>
      <w:szCs w:val="18"/>
    </w:rPr>
  </w:style>
  <w:style w:type="table" w:styleId="TableGrid">
    <w:name w:val="Table Grid"/>
    <w:basedOn w:val="TableNormal"/>
    <w:uiPriority w:val="39"/>
    <w:rsid w:val="006C46F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4">
    <w:name w:val="Plain Table 4"/>
    <w:basedOn w:val="TableNormal"/>
    <w:rsid w:val="006C46F9"/>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BlockText">
    <w:name w:val="Block Text"/>
    <w:basedOn w:val="BodyText"/>
    <w:next w:val="BodyText"/>
    <w:uiPriority w:val="9"/>
    <w:unhideWhenUsed/>
    <w:qFormat/>
    <w:rsid w:val="006C46F9"/>
    <w:pPr>
      <w:spacing w:before="100" w:after="100"/>
      <w:ind w:left="480" w:right="480"/>
    </w:pPr>
  </w:style>
  <w:style w:type="character" w:customStyle="1" w:styleId="CaptionChar">
    <w:name w:val="Caption Char"/>
    <w:basedOn w:val="DefaultParagraphFont"/>
    <w:link w:val="Caption"/>
    <w:rsid w:val="006C46F9"/>
    <w:rPr>
      <w:rFonts w:ascii="Times New Roman" w:hAnsi="Times New Roman"/>
      <w:i/>
      <w:iCs/>
      <w:color w:val="44546A" w:themeColor="text2"/>
      <w:sz w:val="18"/>
      <w:szCs w:val="18"/>
    </w:rPr>
  </w:style>
  <w:style w:type="paragraph" w:styleId="BalloonText">
    <w:name w:val="Balloon Text"/>
    <w:basedOn w:val="Normal"/>
    <w:link w:val="BalloonTextChar"/>
    <w:uiPriority w:val="99"/>
    <w:semiHidden/>
    <w:unhideWhenUsed/>
    <w:rsid w:val="006C46F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C46F9"/>
    <w:rPr>
      <w:rFonts w:ascii="Segoe UI" w:hAnsi="Segoe UI" w:cs="Segoe UI"/>
      <w:sz w:val="18"/>
      <w:szCs w:val="18"/>
    </w:rPr>
  </w:style>
  <w:style w:type="character" w:customStyle="1" w:styleId="Heading1Char">
    <w:name w:val="Heading 1 Char"/>
    <w:basedOn w:val="DefaultParagraphFont"/>
    <w:link w:val="Heading1"/>
    <w:uiPriority w:val="9"/>
    <w:rsid w:val="00CA378B"/>
    <w:rPr>
      <w:rFonts w:ascii="Times New Roman" w:eastAsiaTheme="majorEastAsia" w:hAnsi="Times New Roman" w:cstheme="majorBidi"/>
      <w:sz w:val="32"/>
      <w:szCs w:val="32"/>
    </w:rPr>
  </w:style>
  <w:style w:type="character" w:customStyle="1" w:styleId="Heading4Char">
    <w:name w:val="Heading 4 Char"/>
    <w:basedOn w:val="DefaultParagraphFont"/>
    <w:link w:val="Heading4"/>
    <w:uiPriority w:val="9"/>
    <w:rsid w:val="008D74B6"/>
    <w:rPr>
      <w:rFonts w:ascii="Arial" w:eastAsiaTheme="majorEastAsia" w:hAnsi="Arial" w:cstheme="majorBidi"/>
      <w:iCs/>
      <w:sz w:val="26"/>
    </w:rPr>
  </w:style>
  <w:style w:type="character" w:customStyle="1" w:styleId="Heading3Char">
    <w:name w:val="Heading 3 Char"/>
    <w:basedOn w:val="DefaultParagraphFont"/>
    <w:link w:val="Heading3"/>
    <w:uiPriority w:val="9"/>
    <w:rsid w:val="00701AE2"/>
    <w:rPr>
      <w:rFonts w:ascii="Arial" w:eastAsiaTheme="majorEastAsia" w:hAnsi="Arial" w:cstheme="majorBidi"/>
      <w:b/>
      <w:sz w:val="24"/>
      <w:szCs w:val="24"/>
    </w:rPr>
  </w:style>
  <w:style w:type="character" w:customStyle="1" w:styleId="Heading5Char">
    <w:name w:val="Heading 5 Char"/>
    <w:basedOn w:val="DefaultParagraphFont"/>
    <w:link w:val="Heading5"/>
    <w:uiPriority w:val="9"/>
    <w:semiHidden/>
    <w:rsid w:val="008F75CA"/>
    <w:rPr>
      <w:rFonts w:asciiTheme="majorHAnsi" w:eastAsiaTheme="majorEastAsia" w:hAnsiTheme="majorHAnsi" w:cstheme="majorBidi"/>
      <w:color w:val="2F5496" w:themeColor="accent1" w:themeShade="BF"/>
      <w:sz w:val="28"/>
    </w:rPr>
  </w:style>
  <w:style w:type="paragraph" w:customStyle="1" w:styleId="TextBody">
    <w:name w:val="Text Body"/>
    <w:basedOn w:val="Normal"/>
    <w:uiPriority w:val="99"/>
    <w:rsid w:val="008D0E22"/>
    <w:pPr>
      <w:autoSpaceDE w:val="0"/>
      <w:autoSpaceDN w:val="0"/>
      <w:adjustRightInd w:val="0"/>
      <w:spacing w:after="140" w:line="288" w:lineRule="auto"/>
      <w:jc w:val="left"/>
    </w:pPr>
    <w:rPr>
      <w:rFonts w:ascii="Arial" w:hAnsi="Arial" w:cs="Arial"/>
      <w:sz w:val="22"/>
    </w:rPr>
  </w:style>
  <w:style w:type="paragraph" w:customStyle="1" w:styleId="Normal0">
    <w:name w:val="[Normal]"/>
    <w:uiPriority w:val="99"/>
    <w:rsid w:val="008D0E22"/>
    <w:pPr>
      <w:widowControl w:val="0"/>
      <w:autoSpaceDE w:val="0"/>
      <w:autoSpaceDN w:val="0"/>
      <w:adjustRightInd w:val="0"/>
      <w:spacing w:after="0" w:line="240" w:lineRule="auto"/>
    </w:pPr>
    <w:rPr>
      <w:rFonts w:ascii="Arial" w:hAnsi="Arial" w:cs="Arial"/>
      <w:sz w:val="24"/>
      <w:szCs w:val="24"/>
    </w:rPr>
  </w:style>
  <w:style w:type="paragraph" w:customStyle="1" w:styleId="Cuotes">
    <w:name w:val="Cuotes"/>
    <w:basedOn w:val="NoSpacing"/>
    <w:link w:val="CuotesChar"/>
    <w:qFormat/>
    <w:rsid w:val="00DC2DCA"/>
    <w:pPr>
      <w:ind w:left="567" w:right="851"/>
    </w:pPr>
    <w:rPr>
      <w:i/>
      <w:sz w:val="24"/>
    </w:rPr>
  </w:style>
  <w:style w:type="character" w:customStyle="1" w:styleId="CuotesChar">
    <w:name w:val="Cuotes Char"/>
    <w:basedOn w:val="NoSpacingChar"/>
    <w:link w:val="Cuotes"/>
    <w:rsid w:val="00DC2DCA"/>
    <w:rPr>
      <w:rFonts w:ascii="Gill Sans MT" w:hAnsi="Gill Sans MT"/>
      <w:i/>
      <w:sz w:val="24"/>
    </w:rPr>
  </w:style>
  <w:style w:type="paragraph" w:customStyle="1" w:styleId="FirstParagraph">
    <w:name w:val="First Paragraph"/>
    <w:basedOn w:val="BodyText"/>
    <w:next w:val="BodyText"/>
    <w:qFormat/>
    <w:rsid w:val="007E2E6F"/>
    <w:rPr>
      <w:rFonts w:ascii="Times New Roman" w:hAnsi="Times New Roman"/>
    </w:rPr>
  </w:style>
  <w:style w:type="character" w:customStyle="1" w:styleId="a">
    <w:name w:val="_"/>
    <w:basedOn w:val="DefaultParagraphFont"/>
    <w:rsid w:val="007424CF"/>
  </w:style>
  <w:style w:type="paragraph" w:styleId="CommentSubject">
    <w:name w:val="annotation subject"/>
    <w:basedOn w:val="CommentText"/>
    <w:next w:val="CommentText"/>
    <w:link w:val="CommentSubjectChar"/>
    <w:uiPriority w:val="99"/>
    <w:semiHidden/>
    <w:unhideWhenUsed/>
    <w:rsid w:val="007A6619"/>
    <w:rPr>
      <w:b/>
      <w:bCs/>
    </w:rPr>
  </w:style>
  <w:style w:type="character" w:customStyle="1" w:styleId="CommentSubjectChar">
    <w:name w:val="Comment Subject Char"/>
    <w:basedOn w:val="CommentTextChar"/>
    <w:link w:val="CommentSubject"/>
    <w:uiPriority w:val="99"/>
    <w:semiHidden/>
    <w:rsid w:val="007A6619"/>
    <w:rPr>
      <w:rFonts w:ascii="Gill Sans MT" w:hAnsi="Gill Sans MT"/>
      <w:b/>
      <w:bCs/>
      <w:sz w:val="20"/>
      <w:szCs w:val="20"/>
    </w:rPr>
  </w:style>
  <w:style w:type="character" w:styleId="Strong">
    <w:name w:val="Strong"/>
    <w:basedOn w:val="DefaultParagraphFont"/>
    <w:uiPriority w:val="22"/>
    <w:qFormat/>
    <w:rsid w:val="00F12501"/>
    <w:rPr>
      <w:b/>
      <w:bCs/>
    </w:rPr>
  </w:style>
  <w:style w:type="character" w:styleId="HTMLCode">
    <w:name w:val="HTML Code"/>
    <w:basedOn w:val="DefaultParagraphFont"/>
    <w:uiPriority w:val="99"/>
    <w:semiHidden/>
    <w:unhideWhenUsed/>
    <w:rsid w:val="00F12501"/>
    <w:rPr>
      <w:rFonts w:ascii="Courier New" w:eastAsia="Times New Roman" w:hAnsi="Courier New" w:cs="Courier New"/>
      <w:sz w:val="20"/>
      <w:szCs w:val="20"/>
    </w:rPr>
  </w:style>
  <w:style w:type="table" w:styleId="PlainTable5">
    <w:name w:val="Plain Table 5"/>
    <w:basedOn w:val="TableNormal"/>
    <w:uiPriority w:val="45"/>
    <w:rsid w:val="009E6E3D"/>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UnresolvedMention">
    <w:name w:val="Unresolved Mention"/>
    <w:basedOn w:val="DefaultParagraphFont"/>
    <w:uiPriority w:val="99"/>
    <w:semiHidden/>
    <w:unhideWhenUsed/>
    <w:rsid w:val="00355F03"/>
    <w:rPr>
      <w:color w:val="605E5C"/>
      <w:shd w:val="clear" w:color="auto" w:fill="E1DFDD"/>
    </w:rPr>
  </w:style>
  <w:style w:type="paragraph" w:customStyle="1" w:styleId="Default">
    <w:name w:val="Default"/>
    <w:rsid w:val="00A60180"/>
    <w:pPr>
      <w:autoSpaceDE w:val="0"/>
      <w:autoSpaceDN w:val="0"/>
      <w:adjustRightInd w:val="0"/>
      <w:spacing w:after="0" w:line="240" w:lineRule="auto"/>
    </w:pPr>
    <w:rPr>
      <w:rFonts w:ascii="Times New Roman" w:hAnsi="Times New Roman" w:cs="Times New Roman"/>
      <w:color w:val="000000"/>
      <w:sz w:val="24"/>
      <w:szCs w:val="24"/>
    </w:rPr>
  </w:style>
  <w:style w:type="paragraph" w:styleId="NormalWeb">
    <w:name w:val="Normal (Web)"/>
    <w:basedOn w:val="Normal"/>
    <w:uiPriority w:val="99"/>
    <w:semiHidden/>
    <w:unhideWhenUsed/>
    <w:rsid w:val="001D57B4"/>
    <w:pPr>
      <w:spacing w:before="100" w:beforeAutospacing="1" w:after="100" w:afterAutospacing="1" w:line="240" w:lineRule="auto"/>
      <w:jc w:val="left"/>
    </w:pPr>
    <w:rPr>
      <w:rFonts w:ascii="Times New Roman" w:eastAsia="Times New Roman" w:hAnsi="Times New Roman" w:cs="Times New Roman"/>
      <w:szCs w:val="24"/>
      <w:lang w:eastAsia="en-GB"/>
    </w:rPr>
  </w:style>
  <w:style w:type="paragraph" w:styleId="Revision">
    <w:name w:val="Revision"/>
    <w:hidden/>
    <w:uiPriority w:val="99"/>
    <w:semiHidden/>
    <w:rsid w:val="00B54572"/>
    <w:pPr>
      <w:spacing w:after="0" w:line="240" w:lineRule="auto"/>
    </w:pPr>
    <w:rPr>
      <w:rFonts w:ascii="Gill Sans MT" w:hAnsi="Gill Sans MT"/>
      <w:sz w:val="24"/>
    </w:rPr>
  </w:style>
  <w:style w:type="paragraph" w:styleId="Header">
    <w:name w:val="header"/>
    <w:basedOn w:val="Normal"/>
    <w:link w:val="HeaderChar"/>
    <w:uiPriority w:val="99"/>
    <w:unhideWhenUsed/>
    <w:rsid w:val="002B518B"/>
    <w:pPr>
      <w:tabs>
        <w:tab w:val="center" w:pos="4513"/>
        <w:tab w:val="right" w:pos="9026"/>
      </w:tabs>
      <w:spacing w:after="0" w:line="240" w:lineRule="auto"/>
    </w:pPr>
  </w:style>
  <w:style w:type="character" w:customStyle="1" w:styleId="HeaderChar">
    <w:name w:val="Header Char"/>
    <w:basedOn w:val="DefaultParagraphFont"/>
    <w:link w:val="Header"/>
    <w:uiPriority w:val="99"/>
    <w:rsid w:val="002B518B"/>
    <w:rPr>
      <w:rFonts w:ascii="Gill Sans MT" w:hAnsi="Gill Sans MT"/>
      <w:sz w:val="24"/>
    </w:rPr>
  </w:style>
  <w:style w:type="paragraph" w:styleId="Footer">
    <w:name w:val="footer"/>
    <w:basedOn w:val="Normal"/>
    <w:link w:val="FooterChar"/>
    <w:uiPriority w:val="99"/>
    <w:unhideWhenUsed/>
    <w:rsid w:val="002B518B"/>
    <w:pPr>
      <w:tabs>
        <w:tab w:val="center" w:pos="4513"/>
        <w:tab w:val="right" w:pos="9026"/>
      </w:tabs>
      <w:spacing w:after="0" w:line="240" w:lineRule="auto"/>
    </w:pPr>
  </w:style>
  <w:style w:type="character" w:customStyle="1" w:styleId="FooterChar">
    <w:name w:val="Footer Char"/>
    <w:basedOn w:val="DefaultParagraphFont"/>
    <w:link w:val="Footer"/>
    <w:uiPriority w:val="99"/>
    <w:rsid w:val="002B518B"/>
    <w:rPr>
      <w:rFonts w:ascii="Gill Sans MT" w:hAnsi="Gill Sans MT"/>
      <w:sz w:val="24"/>
    </w:rPr>
  </w:style>
  <w:style w:type="character" w:customStyle="1" w:styleId="nlmpublisher-loc">
    <w:name w:val="nlm_publisher-loc"/>
    <w:basedOn w:val="DefaultParagraphFont"/>
    <w:rsid w:val="00B401E7"/>
  </w:style>
  <w:style w:type="character" w:customStyle="1" w:styleId="nlmpublisher-name">
    <w:name w:val="nlm_publisher-name"/>
    <w:basedOn w:val="DefaultParagraphFont"/>
    <w:rsid w:val="00B401E7"/>
  </w:style>
  <w:style w:type="character" w:styleId="PageNumber">
    <w:name w:val="page number"/>
    <w:basedOn w:val="DefaultParagraphFont"/>
    <w:uiPriority w:val="99"/>
    <w:semiHidden/>
    <w:unhideWhenUsed/>
    <w:rsid w:val="005A5482"/>
  </w:style>
  <w:style w:type="paragraph" w:styleId="FootnoteText">
    <w:name w:val="footnote text"/>
    <w:basedOn w:val="Normal"/>
    <w:link w:val="FootnoteTextChar"/>
    <w:uiPriority w:val="99"/>
    <w:semiHidden/>
    <w:unhideWhenUsed/>
    <w:rsid w:val="00A10395"/>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A10395"/>
    <w:rPr>
      <w:rFonts w:ascii="Gill Sans MT" w:hAnsi="Gill Sans MT"/>
      <w:sz w:val="20"/>
      <w:szCs w:val="20"/>
    </w:rPr>
  </w:style>
  <w:style w:type="character" w:styleId="FootnoteReference">
    <w:name w:val="footnote reference"/>
    <w:basedOn w:val="DefaultParagraphFont"/>
    <w:uiPriority w:val="99"/>
    <w:semiHidden/>
    <w:unhideWhenUsed/>
    <w:rsid w:val="00A10395"/>
    <w:rPr>
      <w:vertAlign w:val="superscript"/>
    </w:rPr>
  </w:style>
  <w:style w:type="table" w:styleId="ListTable7ColourfulAccent3">
    <w:name w:val="List Table 7 Colorful Accent 3"/>
    <w:basedOn w:val="TableNormal"/>
    <w:uiPriority w:val="52"/>
    <w:rsid w:val="00E4267C"/>
    <w:pPr>
      <w:spacing w:after="0" w:line="240" w:lineRule="auto"/>
    </w:pPr>
    <w:rPr>
      <w:color w:val="7B7B7B" w:themeColor="accent3"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A5A5A5"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A5A5A5"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A5A5A5"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A5A5A5" w:themeColor="accent3"/>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FollowedHyperlink">
    <w:name w:val="FollowedHyperlink"/>
    <w:basedOn w:val="DefaultParagraphFont"/>
    <w:uiPriority w:val="99"/>
    <w:semiHidden/>
    <w:unhideWhenUsed/>
    <w:rsid w:val="00D01317"/>
    <w:rPr>
      <w:color w:val="954F72" w:themeColor="followedHyperlink"/>
      <w:u w:val="single"/>
    </w:rPr>
  </w:style>
  <w:style w:type="character" w:customStyle="1" w:styleId="html-italic">
    <w:name w:val="html-italic"/>
    <w:basedOn w:val="DefaultParagraphFont"/>
    <w:rsid w:val="00D01317"/>
  </w:style>
  <w:style w:type="table" w:styleId="PlainTable2">
    <w:name w:val="Plain Table 2"/>
    <w:basedOn w:val="TableNormal"/>
    <w:uiPriority w:val="42"/>
    <w:rsid w:val="000F0EFB"/>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Bibliography">
    <w:name w:val="Bibliography"/>
    <w:basedOn w:val="Normal"/>
    <w:next w:val="Normal"/>
    <w:uiPriority w:val="37"/>
    <w:unhideWhenUsed/>
    <w:rsid w:val="00864C93"/>
    <w:pPr>
      <w:spacing w:after="0" w:line="240" w:lineRule="auto"/>
      <w:ind w:left="720" w:hanging="7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5104805">
      <w:bodyDiv w:val="1"/>
      <w:marLeft w:val="0"/>
      <w:marRight w:val="0"/>
      <w:marTop w:val="0"/>
      <w:marBottom w:val="0"/>
      <w:divBdr>
        <w:top w:val="none" w:sz="0" w:space="0" w:color="auto"/>
        <w:left w:val="none" w:sz="0" w:space="0" w:color="auto"/>
        <w:bottom w:val="none" w:sz="0" w:space="0" w:color="auto"/>
        <w:right w:val="none" w:sz="0" w:space="0" w:color="auto"/>
      </w:divBdr>
    </w:div>
    <w:div w:id="333001420">
      <w:bodyDiv w:val="1"/>
      <w:marLeft w:val="0"/>
      <w:marRight w:val="0"/>
      <w:marTop w:val="0"/>
      <w:marBottom w:val="0"/>
      <w:divBdr>
        <w:top w:val="none" w:sz="0" w:space="0" w:color="auto"/>
        <w:left w:val="none" w:sz="0" w:space="0" w:color="auto"/>
        <w:bottom w:val="none" w:sz="0" w:space="0" w:color="auto"/>
        <w:right w:val="none" w:sz="0" w:space="0" w:color="auto"/>
      </w:divBdr>
    </w:div>
    <w:div w:id="371079984">
      <w:bodyDiv w:val="1"/>
      <w:marLeft w:val="0"/>
      <w:marRight w:val="0"/>
      <w:marTop w:val="0"/>
      <w:marBottom w:val="0"/>
      <w:divBdr>
        <w:top w:val="none" w:sz="0" w:space="0" w:color="auto"/>
        <w:left w:val="none" w:sz="0" w:space="0" w:color="auto"/>
        <w:bottom w:val="none" w:sz="0" w:space="0" w:color="auto"/>
        <w:right w:val="none" w:sz="0" w:space="0" w:color="auto"/>
      </w:divBdr>
      <w:divsChild>
        <w:div w:id="688147273">
          <w:marLeft w:val="0"/>
          <w:marRight w:val="0"/>
          <w:marTop w:val="0"/>
          <w:marBottom w:val="0"/>
          <w:divBdr>
            <w:top w:val="none" w:sz="0" w:space="0" w:color="auto"/>
            <w:left w:val="none" w:sz="0" w:space="0" w:color="auto"/>
            <w:bottom w:val="none" w:sz="0" w:space="0" w:color="auto"/>
            <w:right w:val="none" w:sz="0" w:space="0" w:color="auto"/>
          </w:divBdr>
        </w:div>
        <w:div w:id="1134981779">
          <w:marLeft w:val="0"/>
          <w:marRight w:val="0"/>
          <w:marTop w:val="0"/>
          <w:marBottom w:val="0"/>
          <w:divBdr>
            <w:top w:val="none" w:sz="0" w:space="0" w:color="auto"/>
            <w:left w:val="none" w:sz="0" w:space="0" w:color="auto"/>
            <w:bottom w:val="none" w:sz="0" w:space="0" w:color="auto"/>
            <w:right w:val="none" w:sz="0" w:space="0" w:color="auto"/>
          </w:divBdr>
        </w:div>
      </w:divsChild>
    </w:div>
    <w:div w:id="399135697">
      <w:bodyDiv w:val="1"/>
      <w:marLeft w:val="0"/>
      <w:marRight w:val="0"/>
      <w:marTop w:val="0"/>
      <w:marBottom w:val="0"/>
      <w:divBdr>
        <w:top w:val="none" w:sz="0" w:space="0" w:color="auto"/>
        <w:left w:val="none" w:sz="0" w:space="0" w:color="auto"/>
        <w:bottom w:val="none" w:sz="0" w:space="0" w:color="auto"/>
        <w:right w:val="none" w:sz="0" w:space="0" w:color="auto"/>
      </w:divBdr>
    </w:div>
    <w:div w:id="549347227">
      <w:bodyDiv w:val="1"/>
      <w:marLeft w:val="0"/>
      <w:marRight w:val="0"/>
      <w:marTop w:val="0"/>
      <w:marBottom w:val="0"/>
      <w:divBdr>
        <w:top w:val="none" w:sz="0" w:space="0" w:color="auto"/>
        <w:left w:val="none" w:sz="0" w:space="0" w:color="auto"/>
        <w:bottom w:val="none" w:sz="0" w:space="0" w:color="auto"/>
        <w:right w:val="none" w:sz="0" w:space="0" w:color="auto"/>
      </w:divBdr>
      <w:divsChild>
        <w:div w:id="1678655482">
          <w:marLeft w:val="0"/>
          <w:marRight w:val="0"/>
          <w:marTop w:val="0"/>
          <w:marBottom w:val="0"/>
          <w:divBdr>
            <w:top w:val="none" w:sz="0" w:space="0" w:color="auto"/>
            <w:left w:val="none" w:sz="0" w:space="0" w:color="auto"/>
            <w:bottom w:val="none" w:sz="0" w:space="0" w:color="auto"/>
            <w:right w:val="none" w:sz="0" w:space="0" w:color="auto"/>
          </w:divBdr>
        </w:div>
        <w:div w:id="111823574">
          <w:marLeft w:val="0"/>
          <w:marRight w:val="0"/>
          <w:marTop w:val="0"/>
          <w:marBottom w:val="0"/>
          <w:divBdr>
            <w:top w:val="none" w:sz="0" w:space="0" w:color="auto"/>
            <w:left w:val="none" w:sz="0" w:space="0" w:color="auto"/>
            <w:bottom w:val="none" w:sz="0" w:space="0" w:color="auto"/>
            <w:right w:val="none" w:sz="0" w:space="0" w:color="auto"/>
          </w:divBdr>
        </w:div>
      </w:divsChild>
    </w:div>
    <w:div w:id="587663282">
      <w:bodyDiv w:val="1"/>
      <w:marLeft w:val="0"/>
      <w:marRight w:val="0"/>
      <w:marTop w:val="0"/>
      <w:marBottom w:val="0"/>
      <w:divBdr>
        <w:top w:val="none" w:sz="0" w:space="0" w:color="auto"/>
        <w:left w:val="none" w:sz="0" w:space="0" w:color="auto"/>
        <w:bottom w:val="none" w:sz="0" w:space="0" w:color="auto"/>
        <w:right w:val="none" w:sz="0" w:space="0" w:color="auto"/>
      </w:divBdr>
    </w:div>
    <w:div w:id="677119442">
      <w:bodyDiv w:val="1"/>
      <w:marLeft w:val="0"/>
      <w:marRight w:val="0"/>
      <w:marTop w:val="0"/>
      <w:marBottom w:val="0"/>
      <w:divBdr>
        <w:top w:val="none" w:sz="0" w:space="0" w:color="auto"/>
        <w:left w:val="none" w:sz="0" w:space="0" w:color="auto"/>
        <w:bottom w:val="none" w:sz="0" w:space="0" w:color="auto"/>
        <w:right w:val="none" w:sz="0" w:space="0" w:color="auto"/>
      </w:divBdr>
    </w:div>
    <w:div w:id="817379915">
      <w:bodyDiv w:val="1"/>
      <w:marLeft w:val="0"/>
      <w:marRight w:val="0"/>
      <w:marTop w:val="0"/>
      <w:marBottom w:val="0"/>
      <w:divBdr>
        <w:top w:val="none" w:sz="0" w:space="0" w:color="auto"/>
        <w:left w:val="none" w:sz="0" w:space="0" w:color="auto"/>
        <w:bottom w:val="none" w:sz="0" w:space="0" w:color="auto"/>
        <w:right w:val="none" w:sz="0" w:space="0" w:color="auto"/>
      </w:divBdr>
    </w:div>
    <w:div w:id="888304337">
      <w:bodyDiv w:val="1"/>
      <w:marLeft w:val="0"/>
      <w:marRight w:val="0"/>
      <w:marTop w:val="0"/>
      <w:marBottom w:val="0"/>
      <w:divBdr>
        <w:top w:val="none" w:sz="0" w:space="0" w:color="auto"/>
        <w:left w:val="none" w:sz="0" w:space="0" w:color="auto"/>
        <w:bottom w:val="none" w:sz="0" w:space="0" w:color="auto"/>
        <w:right w:val="none" w:sz="0" w:space="0" w:color="auto"/>
      </w:divBdr>
    </w:div>
    <w:div w:id="937441372">
      <w:bodyDiv w:val="1"/>
      <w:marLeft w:val="0"/>
      <w:marRight w:val="0"/>
      <w:marTop w:val="0"/>
      <w:marBottom w:val="0"/>
      <w:divBdr>
        <w:top w:val="none" w:sz="0" w:space="0" w:color="auto"/>
        <w:left w:val="none" w:sz="0" w:space="0" w:color="auto"/>
        <w:bottom w:val="none" w:sz="0" w:space="0" w:color="auto"/>
        <w:right w:val="none" w:sz="0" w:space="0" w:color="auto"/>
      </w:divBdr>
    </w:div>
    <w:div w:id="974290450">
      <w:bodyDiv w:val="1"/>
      <w:marLeft w:val="0"/>
      <w:marRight w:val="0"/>
      <w:marTop w:val="0"/>
      <w:marBottom w:val="0"/>
      <w:divBdr>
        <w:top w:val="none" w:sz="0" w:space="0" w:color="auto"/>
        <w:left w:val="none" w:sz="0" w:space="0" w:color="auto"/>
        <w:bottom w:val="none" w:sz="0" w:space="0" w:color="auto"/>
        <w:right w:val="none" w:sz="0" w:space="0" w:color="auto"/>
      </w:divBdr>
    </w:div>
    <w:div w:id="1016805694">
      <w:bodyDiv w:val="1"/>
      <w:marLeft w:val="0"/>
      <w:marRight w:val="0"/>
      <w:marTop w:val="0"/>
      <w:marBottom w:val="0"/>
      <w:divBdr>
        <w:top w:val="none" w:sz="0" w:space="0" w:color="auto"/>
        <w:left w:val="none" w:sz="0" w:space="0" w:color="auto"/>
        <w:bottom w:val="none" w:sz="0" w:space="0" w:color="auto"/>
        <w:right w:val="none" w:sz="0" w:space="0" w:color="auto"/>
      </w:divBdr>
    </w:div>
    <w:div w:id="1077902231">
      <w:bodyDiv w:val="1"/>
      <w:marLeft w:val="0"/>
      <w:marRight w:val="0"/>
      <w:marTop w:val="0"/>
      <w:marBottom w:val="0"/>
      <w:divBdr>
        <w:top w:val="none" w:sz="0" w:space="0" w:color="auto"/>
        <w:left w:val="none" w:sz="0" w:space="0" w:color="auto"/>
        <w:bottom w:val="none" w:sz="0" w:space="0" w:color="auto"/>
        <w:right w:val="none" w:sz="0" w:space="0" w:color="auto"/>
      </w:divBdr>
      <w:divsChild>
        <w:div w:id="400298067">
          <w:marLeft w:val="0"/>
          <w:marRight w:val="0"/>
          <w:marTop w:val="0"/>
          <w:marBottom w:val="0"/>
          <w:divBdr>
            <w:top w:val="none" w:sz="0" w:space="0" w:color="auto"/>
            <w:left w:val="none" w:sz="0" w:space="0" w:color="auto"/>
            <w:bottom w:val="none" w:sz="0" w:space="0" w:color="auto"/>
            <w:right w:val="none" w:sz="0" w:space="0" w:color="auto"/>
          </w:divBdr>
        </w:div>
        <w:div w:id="1565942692">
          <w:marLeft w:val="0"/>
          <w:marRight w:val="0"/>
          <w:marTop w:val="0"/>
          <w:marBottom w:val="0"/>
          <w:divBdr>
            <w:top w:val="none" w:sz="0" w:space="0" w:color="auto"/>
            <w:left w:val="none" w:sz="0" w:space="0" w:color="auto"/>
            <w:bottom w:val="none" w:sz="0" w:space="0" w:color="auto"/>
            <w:right w:val="none" w:sz="0" w:space="0" w:color="auto"/>
          </w:divBdr>
        </w:div>
      </w:divsChild>
    </w:div>
    <w:div w:id="1341852007">
      <w:bodyDiv w:val="1"/>
      <w:marLeft w:val="0"/>
      <w:marRight w:val="0"/>
      <w:marTop w:val="0"/>
      <w:marBottom w:val="0"/>
      <w:divBdr>
        <w:top w:val="none" w:sz="0" w:space="0" w:color="auto"/>
        <w:left w:val="none" w:sz="0" w:space="0" w:color="auto"/>
        <w:bottom w:val="none" w:sz="0" w:space="0" w:color="auto"/>
        <w:right w:val="none" w:sz="0" w:space="0" w:color="auto"/>
      </w:divBdr>
    </w:div>
    <w:div w:id="1404644004">
      <w:bodyDiv w:val="1"/>
      <w:marLeft w:val="0"/>
      <w:marRight w:val="0"/>
      <w:marTop w:val="0"/>
      <w:marBottom w:val="0"/>
      <w:divBdr>
        <w:top w:val="none" w:sz="0" w:space="0" w:color="auto"/>
        <w:left w:val="none" w:sz="0" w:space="0" w:color="auto"/>
        <w:bottom w:val="none" w:sz="0" w:space="0" w:color="auto"/>
        <w:right w:val="none" w:sz="0" w:space="0" w:color="auto"/>
      </w:divBdr>
    </w:div>
    <w:div w:id="1516730939">
      <w:bodyDiv w:val="1"/>
      <w:marLeft w:val="0"/>
      <w:marRight w:val="0"/>
      <w:marTop w:val="0"/>
      <w:marBottom w:val="0"/>
      <w:divBdr>
        <w:top w:val="none" w:sz="0" w:space="0" w:color="auto"/>
        <w:left w:val="none" w:sz="0" w:space="0" w:color="auto"/>
        <w:bottom w:val="none" w:sz="0" w:space="0" w:color="auto"/>
        <w:right w:val="none" w:sz="0" w:space="0" w:color="auto"/>
      </w:divBdr>
    </w:div>
    <w:div w:id="1535658008">
      <w:bodyDiv w:val="1"/>
      <w:marLeft w:val="0"/>
      <w:marRight w:val="0"/>
      <w:marTop w:val="0"/>
      <w:marBottom w:val="0"/>
      <w:divBdr>
        <w:top w:val="none" w:sz="0" w:space="0" w:color="auto"/>
        <w:left w:val="none" w:sz="0" w:space="0" w:color="auto"/>
        <w:bottom w:val="none" w:sz="0" w:space="0" w:color="auto"/>
        <w:right w:val="none" w:sz="0" w:space="0" w:color="auto"/>
      </w:divBdr>
    </w:div>
    <w:div w:id="1576740852">
      <w:bodyDiv w:val="1"/>
      <w:marLeft w:val="0"/>
      <w:marRight w:val="0"/>
      <w:marTop w:val="0"/>
      <w:marBottom w:val="0"/>
      <w:divBdr>
        <w:top w:val="none" w:sz="0" w:space="0" w:color="auto"/>
        <w:left w:val="none" w:sz="0" w:space="0" w:color="auto"/>
        <w:bottom w:val="none" w:sz="0" w:space="0" w:color="auto"/>
        <w:right w:val="none" w:sz="0" w:space="0" w:color="auto"/>
      </w:divBdr>
    </w:div>
    <w:div w:id="1594624448">
      <w:bodyDiv w:val="1"/>
      <w:marLeft w:val="0"/>
      <w:marRight w:val="0"/>
      <w:marTop w:val="0"/>
      <w:marBottom w:val="0"/>
      <w:divBdr>
        <w:top w:val="none" w:sz="0" w:space="0" w:color="auto"/>
        <w:left w:val="none" w:sz="0" w:space="0" w:color="auto"/>
        <w:bottom w:val="none" w:sz="0" w:space="0" w:color="auto"/>
        <w:right w:val="none" w:sz="0" w:space="0" w:color="auto"/>
      </w:divBdr>
      <w:divsChild>
        <w:div w:id="1626111861">
          <w:marLeft w:val="0"/>
          <w:marRight w:val="0"/>
          <w:marTop w:val="0"/>
          <w:marBottom w:val="0"/>
          <w:divBdr>
            <w:top w:val="none" w:sz="0" w:space="0" w:color="auto"/>
            <w:left w:val="none" w:sz="0" w:space="0" w:color="auto"/>
            <w:bottom w:val="none" w:sz="0" w:space="0" w:color="auto"/>
            <w:right w:val="none" w:sz="0" w:space="0" w:color="auto"/>
          </w:divBdr>
        </w:div>
        <w:div w:id="1391688722">
          <w:marLeft w:val="0"/>
          <w:marRight w:val="0"/>
          <w:marTop w:val="0"/>
          <w:marBottom w:val="0"/>
          <w:divBdr>
            <w:top w:val="none" w:sz="0" w:space="0" w:color="auto"/>
            <w:left w:val="none" w:sz="0" w:space="0" w:color="auto"/>
            <w:bottom w:val="none" w:sz="0" w:space="0" w:color="auto"/>
            <w:right w:val="none" w:sz="0" w:space="0" w:color="auto"/>
          </w:divBdr>
        </w:div>
      </w:divsChild>
    </w:div>
    <w:div w:id="1631325091">
      <w:bodyDiv w:val="1"/>
      <w:marLeft w:val="0"/>
      <w:marRight w:val="0"/>
      <w:marTop w:val="0"/>
      <w:marBottom w:val="0"/>
      <w:divBdr>
        <w:top w:val="none" w:sz="0" w:space="0" w:color="auto"/>
        <w:left w:val="none" w:sz="0" w:space="0" w:color="auto"/>
        <w:bottom w:val="none" w:sz="0" w:space="0" w:color="auto"/>
        <w:right w:val="none" w:sz="0" w:space="0" w:color="auto"/>
      </w:divBdr>
    </w:div>
    <w:div w:id="1748383375">
      <w:bodyDiv w:val="1"/>
      <w:marLeft w:val="0"/>
      <w:marRight w:val="0"/>
      <w:marTop w:val="0"/>
      <w:marBottom w:val="0"/>
      <w:divBdr>
        <w:top w:val="none" w:sz="0" w:space="0" w:color="auto"/>
        <w:left w:val="none" w:sz="0" w:space="0" w:color="auto"/>
        <w:bottom w:val="none" w:sz="0" w:space="0" w:color="auto"/>
        <w:right w:val="none" w:sz="0" w:space="0" w:color="auto"/>
      </w:divBdr>
    </w:div>
    <w:div w:id="1764061843">
      <w:bodyDiv w:val="1"/>
      <w:marLeft w:val="0"/>
      <w:marRight w:val="0"/>
      <w:marTop w:val="0"/>
      <w:marBottom w:val="0"/>
      <w:divBdr>
        <w:top w:val="none" w:sz="0" w:space="0" w:color="auto"/>
        <w:left w:val="none" w:sz="0" w:space="0" w:color="auto"/>
        <w:bottom w:val="none" w:sz="0" w:space="0" w:color="auto"/>
        <w:right w:val="none" w:sz="0" w:space="0" w:color="auto"/>
      </w:divBdr>
    </w:div>
    <w:div w:id="1771512155">
      <w:bodyDiv w:val="1"/>
      <w:marLeft w:val="0"/>
      <w:marRight w:val="0"/>
      <w:marTop w:val="0"/>
      <w:marBottom w:val="0"/>
      <w:divBdr>
        <w:top w:val="none" w:sz="0" w:space="0" w:color="auto"/>
        <w:left w:val="none" w:sz="0" w:space="0" w:color="auto"/>
        <w:bottom w:val="none" w:sz="0" w:space="0" w:color="auto"/>
        <w:right w:val="none" w:sz="0" w:space="0" w:color="auto"/>
      </w:divBdr>
    </w:div>
    <w:div w:id="1790396891">
      <w:bodyDiv w:val="1"/>
      <w:marLeft w:val="0"/>
      <w:marRight w:val="0"/>
      <w:marTop w:val="0"/>
      <w:marBottom w:val="0"/>
      <w:divBdr>
        <w:top w:val="none" w:sz="0" w:space="0" w:color="auto"/>
        <w:left w:val="none" w:sz="0" w:space="0" w:color="auto"/>
        <w:bottom w:val="none" w:sz="0" w:space="0" w:color="auto"/>
        <w:right w:val="none" w:sz="0" w:space="0" w:color="auto"/>
      </w:divBdr>
    </w:div>
    <w:div w:id="1805196787">
      <w:bodyDiv w:val="1"/>
      <w:marLeft w:val="0"/>
      <w:marRight w:val="0"/>
      <w:marTop w:val="0"/>
      <w:marBottom w:val="0"/>
      <w:divBdr>
        <w:top w:val="none" w:sz="0" w:space="0" w:color="auto"/>
        <w:left w:val="none" w:sz="0" w:space="0" w:color="auto"/>
        <w:bottom w:val="none" w:sz="0" w:space="0" w:color="auto"/>
        <w:right w:val="none" w:sz="0" w:space="0" w:color="auto"/>
      </w:divBdr>
    </w:div>
    <w:div w:id="1818305904">
      <w:bodyDiv w:val="1"/>
      <w:marLeft w:val="0"/>
      <w:marRight w:val="0"/>
      <w:marTop w:val="0"/>
      <w:marBottom w:val="0"/>
      <w:divBdr>
        <w:top w:val="none" w:sz="0" w:space="0" w:color="auto"/>
        <w:left w:val="none" w:sz="0" w:space="0" w:color="auto"/>
        <w:bottom w:val="none" w:sz="0" w:space="0" w:color="auto"/>
        <w:right w:val="none" w:sz="0" w:space="0" w:color="auto"/>
      </w:divBdr>
    </w:div>
    <w:div w:id="1833449397">
      <w:bodyDiv w:val="1"/>
      <w:marLeft w:val="0"/>
      <w:marRight w:val="0"/>
      <w:marTop w:val="0"/>
      <w:marBottom w:val="0"/>
      <w:divBdr>
        <w:top w:val="none" w:sz="0" w:space="0" w:color="auto"/>
        <w:left w:val="none" w:sz="0" w:space="0" w:color="auto"/>
        <w:bottom w:val="none" w:sz="0" w:space="0" w:color="auto"/>
        <w:right w:val="none" w:sz="0" w:space="0" w:color="auto"/>
      </w:divBdr>
    </w:div>
    <w:div w:id="1961838814">
      <w:bodyDiv w:val="1"/>
      <w:marLeft w:val="0"/>
      <w:marRight w:val="0"/>
      <w:marTop w:val="0"/>
      <w:marBottom w:val="0"/>
      <w:divBdr>
        <w:top w:val="none" w:sz="0" w:space="0" w:color="auto"/>
        <w:left w:val="none" w:sz="0" w:space="0" w:color="auto"/>
        <w:bottom w:val="none" w:sz="0" w:space="0" w:color="auto"/>
        <w:right w:val="none" w:sz="0" w:space="0" w:color="auto"/>
      </w:divBdr>
    </w:div>
    <w:div w:id="2084527581">
      <w:bodyDiv w:val="1"/>
      <w:marLeft w:val="0"/>
      <w:marRight w:val="0"/>
      <w:marTop w:val="0"/>
      <w:marBottom w:val="0"/>
      <w:divBdr>
        <w:top w:val="none" w:sz="0" w:space="0" w:color="auto"/>
        <w:left w:val="none" w:sz="0" w:space="0" w:color="auto"/>
        <w:bottom w:val="none" w:sz="0" w:space="0" w:color="auto"/>
        <w:right w:val="none" w:sz="0" w:space="0" w:color="auto"/>
      </w:divBdr>
    </w:div>
    <w:div w:id="20945424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figshare.com/articles/dataset/Nature-placemaking_at_GUI_in_Singapore_Survey_Data/14921256" TargetMode="External"/><Relationship Id="rId13" Type="http://schemas.openxmlformats.org/officeDocument/2006/relationships/image" Target="media/image1.jpeg"/><Relationship Id="rId18" Type="http://schemas.openxmlformats.org/officeDocument/2006/relationships/image" Target="media/image6.jpeg"/><Relationship Id="rId26" Type="http://schemas.openxmlformats.org/officeDocument/2006/relationships/hyperlink" Target="https://www.mdpi.com/2076-0760/10/2/74/htm" TargetMode="External"/><Relationship Id="rId3" Type="http://schemas.openxmlformats.org/officeDocument/2006/relationships/styles" Target="styles.xml"/><Relationship Id="rId21" Type="http://schemas.openxmlformats.org/officeDocument/2006/relationships/image" Target="media/image7.png"/><Relationship Id="rId7" Type="http://schemas.openxmlformats.org/officeDocument/2006/relationships/endnotes" Target="endnotes.xml"/><Relationship Id="rId12" Type="http://schemas.microsoft.com/office/2018/08/relationships/commentsExtensible" Target="commentsExtensible.xml"/><Relationship Id="rId17" Type="http://schemas.openxmlformats.org/officeDocument/2006/relationships/image" Target="media/image5.jpeg"/><Relationship Id="rId25" Type="http://schemas.openxmlformats.org/officeDocument/2006/relationships/hyperlink" Target="https://www.mdpi.com/2076-0760/10/2/74/htm" TargetMode="External"/><Relationship Id="rId2" Type="http://schemas.openxmlformats.org/officeDocument/2006/relationships/numbering" Target="numbering.xml"/><Relationship Id="rId16" Type="http://schemas.openxmlformats.org/officeDocument/2006/relationships/image" Target="media/image4.tiff"/><Relationship Id="rId20" Type="http://schemas.openxmlformats.org/officeDocument/2006/relationships/image" Target="media/image8.jpeg"/><Relationship Id="rId29"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6/09/relationships/commentsIds" Target="commentsIds.xml"/><Relationship Id="rId24" Type="http://schemas.openxmlformats.org/officeDocument/2006/relationships/image" Target="media/image10.tiff"/><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3.jpeg"/><Relationship Id="rId23" Type="http://schemas.openxmlformats.org/officeDocument/2006/relationships/image" Target="media/image9.png"/><Relationship Id="rId28" Type="http://schemas.openxmlformats.org/officeDocument/2006/relationships/footer" Target="footer1.xml"/><Relationship Id="rId10" Type="http://schemas.microsoft.com/office/2011/relationships/commentsExtended" Target="commentsExtended.xml"/><Relationship Id="rId19" Type="http://schemas.openxmlformats.org/officeDocument/2006/relationships/image" Target="media/image7.jpeg"/><Relationship Id="rId31" Type="http://schemas.microsoft.com/office/2011/relationships/people" Target="people.xm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2.jpeg"/><Relationship Id="rId22" Type="http://schemas.openxmlformats.org/officeDocument/2006/relationships/image" Target="media/image8.png"/><Relationship Id="rId27" Type="http://schemas.openxmlformats.org/officeDocument/2006/relationships/hyperlink" Target="https://doi.org/10.1007/s11625-018-0542-9" TargetMode="External"/><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8008667-3540-5D4F-902C-2BAB2C95C8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1953</TotalTime>
  <Pages>37</Pages>
  <Words>13992</Words>
  <Characters>79756</Characters>
  <Application>Microsoft Office Word</Application>
  <DocSecurity>0</DocSecurity>
  <Lines>664</Lines>
  <Paragraphs>187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93561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diana marcela benjumea mejia</dc:creator>
  <cp:keywords/>
  <dc:description/>
  <cp:lastModifiedBy>Yohei Kato</cp:lastModifiedBy>
  <cp:revision>810</cp:revision>
  <dcterms:created xsi:type="dcterms:W3CDTF">2022-01-10T02:59:00Z</dcterms:created>
  <dcterms:modified xsi:type="dcterms:W3CDTF">2022-02-17T11:52:00Z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zotero-version="5.0.96.3"&gt;&lt;session id="KVS2XNmA"/&gt;&lt;style id="http://www.zotero.org/styles/elsevier-harvard" hasBibliography="1" bibliographyStyleHasBeenSet="1"/&gt;&lt;prefs&gt;&lt;pref name="fieldType" value="Field"/&gt;&lt;pref name="automaticJourn</vt:lpwstr>
  </property>
  <property fmtid="{D5CDD505-2E9C-101B-9397-08002B2CF9AE}" pid="3" name="ZOTERO_PREF_2">
    <vt:lpwstr>alAbbreviations" value="true"/&gt;&lt;/prefs&gt;&lt;/data&gt;</vt:lpwstr>
  </property>
</Properties>
</file>